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35A26" w14:textId="6F74BE01" w:rsidR="00AE4F4F" w:rsidRPr="003E20A2" w:rsidRDefault="00AE4F4F" w:rsidP="00AE4F4F">
      <w:pPr>
        <w:widowControl/>
        <w:shd w:val="clear" w:color="auto" w:fill="FFFFFF"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data_augmentation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]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데이터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증강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 #1</w:t>
      </w:r>
    </w:p>
    <w:p w14:paraId="1A95063D" w14:textId="77777777" w:rsidR="00EF272E" w:rsidRPr="003E20A2" w:rsidRDefault="00EF272E" w:rsidP="00EF272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621D0CD4" w14:textId="77777777" w:rsidR="00EF272E" w:rsidRPr="003E20A2" w:rsidRDefault="003E20A2" w:rsidP="00EF272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5" w:history="1">
        <w:r w:rsidR="00EF272E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EF272E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6 · 0 comments</w:t>
      </w:r>
    </w:p>
    <w:p w14:paraId="6CAA25D2" w14:textId="77777777" w:rsidR="00EF272E" w:rsidRPr="003E20A2" w:rsidRDefault="00EF272E" w:rsidP="00AE4F4F">
      <w:pPr>
        <w:widowControl/>
        <w:shd w:val="clear" w:color="auto" w:fill="FFFFFF"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14F880E0" w14:textId="77777777" w:rsidR="00AE4F4F" w:rsidRPr="003E20A2" w:rsidRDefault="00AE4F4F" w:rsidP="00AE4F4F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1C74D75C" w14:textId="77777777" w:rsidR="00AE4F4F" w:rsidRPr="003E20A2" w:rsidRDefault="00AE4F4F" w:rsidP="00AE4F4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crop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증강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하기</w:t>
      </w:r>
      <w:r w:rsidRPr="003E20A2">
        <w:rPr>
          <w:rFonts w:ascii="Segoe UI" w:hAnsi="Segoe UI" w:cs="Segoe UI"/>
          <w:color w:val="24292F"/>
          <w:sz w:val="20"/>
          <w:szCs w:val="20"/>
        </w:rPr>
        <w:t>(</w:t>
      </w:r>
      <w:r w:rsidRPr="003E20A2">
        <w:rPr>
          <w:rFonts w:ascii="Segoe UI" w:hAnsi="Segoe UI" w:cs="Segoe UI"/>
          <w:color w:val="24292F"/>
          <w:sz w:val="20"/>
          <w:szCs w:val="20"/>
        </w:rPr>
        <w:t>생성된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정보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crop_data.json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>에도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추가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</w:p>
    <w:p w14:paraId="4976B0EC" w14:textId="77777777" w:rsidR="00AE4F4F" w:rsidRPr="003E20A2" w:rsidRDefault="00AE4F4F" w:rsidP="00AE4F4F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특정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파일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이름</w:t>
      </w:r>
      <w:r w:rsidRPr="003E20A2">
        <w:rPr>
          <w:rFonts w:ascii="Segoe UI" w:hAnsi="Segoe UI" w:cs="Segoe UI"/>
          <w:color w:val="24292F"/>
          <w:szCs w:val="20"/>
        </w:rPr>
        <w:t xml:space="preserve"> ex) "xray_scissors_5"</w:t>
      </w:r>
      <w:r w:rsidRPr="003E20A2">
        <w:rPr>
          <w:rFonts w:ascii="Segoe UI" w:hAnsi="Segoe UI" w:cs="Segoe UI"/>
          <w:color w:val="24292F"/>
          <w:szCs w:val="20"/>
        </w:rPr>
        <w:t>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img_name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에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넣는다</w:t>
      </w:r>
      <w:r w:rsidRPr="003E20A2">
        <w:rPr>
          <w:rFonts w:ascii="Segoe UI" w:hAnsi="Segoe UI" w:cs="Segoe UI"/>
          <w:color w:val="24292F"/>
          <w:szCs w:val="20"/>
        </w:rPr>
        <w:t>.</w:t>
      </w:r>
    </w:p>
    <w:p w14:paraId="696E3908" w14:textId="77777777" w:rsidR="00AE4F4F" w:rsidRPr="003E20A2" w:rsidRDefault="00AE4F4F" w:rsidP="00AE4F4F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해당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폴더에</w:t>
      </w:r>
      <w:r w:rsidRPr="003E20A2">
        <w:rPr>
          <w:rFonts w:ascii="Segoe UI" w:hAnsi="Segoe UI" w:cs="Segoe UI"/>
          <w:color w:val="24292F"/>
          <w:szCs w:val="20"/>
        </w:rPr>
        <w:t xml:space="preserve"> crop</w:t>
      </w:r>
      <w:r w:rsidRPr="003E20A2">
        <w:rPr>
          <w:rFonts w:ascii="Segoe UI" w:hAnsi="Segoe UI" w:cs="Segoe UI"/>
          <w:color w:val="24292F"/>
          <w:szCs w:val="20"/>
        </w:rPr>
        <w:t>에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숫자에서</w:t>
      </w:r>
      <w:r w:rsidRPr="003E20A2">
        <w:rPr>
          <w:rFonts w:ascii="Segoe UI" w:hAnsi="Segoe UI" w:cs="Segoe UI"/>
          <w:color w:val="24292F"/>
          <w:szCs w:val="20"/>
        </w:rPr>
        <w:t xml:space="preserve"> +=1</w:t>
      </w:r>
      <w:r w:rsidRPr="003E20A2">
        <w:rPr>
          <w:rFonts w:ascii="Segoe UI" w:hAnsi="Segoe UI" w:cs="Segoe UI"/>
          <w:color w:val="24292F"/>
          <w:szCs w:val="20"/>
        </w:rPr>
        <w:t>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하며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갯수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(n * </w:t>
      </w:r>
      <w:r w:rsidRPr="003E20A2">
        <w:rPr>
          <w:rFonts w:ascii="Segoe UI" w:hAnsi="Segoe UI" w:cs="Segoe UI"/>
          <w:color w:val="24292F"/>
          <w:szCs w:val="20"/>
        </w:rPr>
        <w:t>원본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개수</w:t>
      </w:r>
      <w:r w:rsidRPr="003E20A2">
        <w:rPr>
          <w:rFonts w:ascii="Segoe UI" w:hAnsi="Segoe UI" w:cs="Segoe UI"/>
          <w:color w:val="24292F"/>
          <w:szCs w:val="20"/>
        </w:rPr>
        <w:t>)</w:t>
      </w:r>
      <w:r w:rsidRPr="003E20A2">
        <w:rPr>
          <w:rFonts w:ascii="Segoe UI" w:hAnsi="Segoe UI" w:cs="Segoe UI"/>
          <w:color w:val="24292F"/>
          <w:szCs w:val="20"/>
        </w:rPr>
        <w:t>만큼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크기를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축소</w:t>
      </w:r>
      <w:r w:rsidRPr="003E20A2">
        <w:rPr>
          <w:rFonts w:ascii="Segoe UI" w:hAnsi="Segoe UI" w:cs="Segoe UI"/>
          <w:color w:val="24292F"/>
          <w:szCs w:val="20"/>
        </w:rPr>
        <w:t>/</w:t>
      </w:r>
      <w:r w:rsidRPr="003E20A2">
        <w:rPr>
          <w:rFonts w:ascii="Segoe UI" w:hAnsi="Segoe UI" w:cs="Segoe UI"/>
          <w:color w:val="24292F"/>
          <w:szCs w:val="20"/>
        </w:rPr>
        <w:t>확대하며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늘어난다</w:t>
      </w:r>
      <w:r w:rsidRPr="003E20A2">
        <w:rPr>
          <w:rFonts w:ascii="Segoe UI" w:hAnsi="Segoe UI" w:cs="Segoe UI"/>
          <w:color w:val="24292F"/>
          <w:szCs w:val="20"/>
        </w:rPr>
        <w:t>.</w:t>
      </w:r>
    </w:p>
    <w:p w14:paraId="448EC5F1" w14:textId="77777777" w:rsidR="00AE4F4F" w:rsidRPr="003E20A2" w:rsidRDefault="00AE4F4F" w:rsidP="00AE4F4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>아래의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>조건에도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>부합하게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1. xray_officeutilityknife_a_1: 1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부터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시작함</w:t>
      </w:r>
      <w:r w:rsidRPr="003E20A2">
        <w:rPr>
          <w:rFonts w:ascii="Segoe UI" w:hAnsi="Segoe UI" w:cs="Segoe UI"/>
          <w:i/>
          <w:iCs/>
          <w:color w:val="24292F"/>
          <w:sz w:val="20"/>
          <w:szCs w:val="20"/>
        </w:rPr>
        <w:br/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2. xray_scissors_1: 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숫자가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중구난방</w:t>
      </w:r>
      <w:r w:rsidRPr="003E20A2">
        <w:rPr>
          <w:rFonts w:ascii="Segoe UI" w:hAnsi="Segoe UI" w:cs="Segoe UI"/>
          <w:i/>
          <w:iCs/>
          <w:color w:val="24292F"/>
          <w:sz w:val="20"/>
          <w:szCs w:val="20"/>
        </w:rPr>
        <w:br/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4. xray_laserpointer_f_1: 30, 31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이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없음</w:t>
      </w:r>
    </w:p>
    <w:p w14:paraId="344C86D1" w14:textId="77777777" w:rsidR="00AE4F4F" w:rsidRPr="003E20A2" w:rsidRDefault="00AE4F4F" w:rsidP="00AE4F4F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76DCD8B6" w14:textId="77777777" w:rsidR="00AE4F4F" w:rsidRPr="003E20A2" w:rsidRDefault="00AE4F4F" w:rsidP="00AE4F4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./data_augmentation/data_augmentation.py</w:t>
      </w:r>
    </w:p>
    <w:p w14:paraId="1172C7B0" w14:textId="77777777" w:rsidR="00AE4F4F" w:rsidRPr="003E20A2" w:rsidRDefault="00AE4F4F" w:rsidP="00AE4F4F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7B63714B" w14:textId="77777777" w:rsidR="00AE4F4F" w:rsidRPr="003E20A2" w:rsidRDefault="00AE4F4F" w:rsidP="00AE4F4F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</w:t>
      </w:r>
    </w:p>
    <w:p w14:paraId="30FE3997" w14:textId="77777777" w:rsidR="00AE4F4F" w:rsidRPr="003E20A2" w:rsidRDefault="00AE4F4F" w:rsidP="00AE4F4F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./xray_scissors_5/crop (</w:t>
      </w:r>
      <w:r w:rsidRPr="003E20A2">
        <w:rPr>
          <w:rFonts w:ascii="Segoe UI" w:hAnsi="Segoe UI" w:cs="Segoe UI"/>
          <w:color w:val="24292F"/>
          <w:szCs w:val="20"/>
        </w:rPr>
        <w:t>원본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23F42CB3" w14:textId="488E7FF5" w:rsidR="00AE4F4F" w:rsidRPr="003E20A2" w:rsidRDefault="00AE4F4F" w:rsidP="00AE4F4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A278B32" wp14:editId="661B8371">
            <wp:extent cx="5731510" cy="2995930"/>
            <wp:effectExtent l="0" t="0" r="2540" b="0"/>
            <wp:docPr id="2" name="그림 2" descr="Image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-&gt; </w:t>
      </w:r>
      <w:r w:rsidRPr="003E20A2">
        <w:rPr>
          <w:rFonts w:ascii="Segoe UI" w:hAnsi="Segoe UI" w:cs="Segoe UI"/>
          <w:color w:val="24292F"/>
          <w:sz w:val="20"/>
          <w:szCs w:val="20"/>
        </w:rPr>
        <w:t>원본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파일이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01353.png</w:t>
      </w:r>
      <w:r w:rsidRPr="003E20A2">
        <w:rPr>
          <w:rFonts w:ascii="Segoe UI" w:hAnsi="Segoe UI" w:cs="Segoe UI"/>
          <w:color w:val="24292F"/>
          <w:sz w:val="20"/>
          <w:szCs w:val="20"/>
        </w:rPr>
        <w:t>까지</w:t>
      </w:r>
    </w:p>
    <w:p w14:paraId="69639682" w14:textId="77777777" w:rsidR="00AE4F4F" w:rsidRPr="003E20A2" w:rsidRDefault="00AE4F4F" w:rsidP="00AE4F4F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./xray_scissors_5/crop (</w:t>
      </w:r>
      <w:r w:rsidRPr="003E20A2">
        <w:rPr>
          <w:rFonts w:ascii="Segoe UI" w:hAnsi="Segoe UI" w:cs="Segoe UI"/>
          <w:color w:val="24292F"/>
          <w:szCs w:val="20"/>
        </w:rPr>
        <w:t>추가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2C91DE02" w14:textId="04F990D6" w:rsidR="00AE4F4F" w:rsidRPr="003E20A2" w:rsidRDefault="00AE4F4F" w:rsidP="00AE4F4F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6A13CEFC" wp14:editId="35DD4700">
            <wp:extent cx="5731510" cy="3079115"/>
            <wp:effectExtent l="0" t="0" r="2540" b="6985"/>
            <wp:docPr id="1" name="그림 1" descr="Image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-&gt; </w:t>
      </w:r>
      <w:r w:rsidRPr="003E20A2">
        <w:rPr>
          <w:rFonts w:ascii="Segoe UI" w:hAnsi="Segoe UI" w:cs="Segoe UI"/>
          <w:color w:val="24292F"/>
          <w:sz w:val="20"/>
          <w:szCs w:val="20"/>
        </w:rPr>
        <w:t>추가된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파일은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01354.png</w:t>
      </w:r>
      <w:r w:rsidRPr="003E20A2">
        <w:rPr>
          <w:rFonts w:ascii="Segoe UI" w:hAnsi="Segoe UI" w:cs="Segoe UI"/>
          <w:color w:val="24292F"/>
          <w:sz w:val="20"/>
          <w:szCs w:val="20"/>
        </w:rPr>
        <w:t>부터</w:t>
      </w:r>
    </w:p>
    <w:p w14:paraId="6100D817" w14:textId="2E2E2974" w:rsidR="00BC59CA" w:rsidRPr="003E20A2" w:rsidRDefault="00BC59CA">
      <w:pPr>
        <w:rPr>
          <w:szCs w:val="20"/>
        </w:rPr>
      </w:pPr>
    </w:p>
    <w:p w14:paraId="3BF9113F" w14:textId="5D176A03" w:rsidR="0057110C" w:rsidRPr="003E20A2" w:rsidRDefault="0057110C">
      <w:pPr>
        <w:rPr>
          <w:szCs w:val="20"/>
        </w:rPr>
      </w:pPr>
    </w:p>
    <w:p w14:paraId="399AC8BD" w14:textId="565BED05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[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data_augmentation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] </w:t>
      </w:r>
      <w:r w:rsidRPr="003E20A2">
        <w:rPr>
          <w:rFonts w:ascii="Segoe UI" w:hAnsi="Segoe UI" w:cs="Segoe UI"/>
          <w:color w:val="24292F"/>
          <w:sz w:val="20"/>
          <w:szCs w:val="20"/>
        </w:rPr>
        <w:t>추가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seg,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bbox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시각적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표현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#2</w:t>
      </w:r>
    </w:p>
    <w:p w14:paraId="2456391F" w14:textId="77777777" w:rsidR="00860F90" w:rsidRPr="003E20A2" w:rsidRDefault="00860F90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1ADA286A" w14:textId="77777777" w:rsidR="00860F90" w:rsidRPr="003E20A2" w:rsidRDefault="003E20A2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10" w:history="1">
        <w:r w:rsidR="00860F90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860F90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6 · 0 comments</w:t>
      </w:r>
    </w:p>
    <w:p w14:paraId="1FA0B4D5" w14:textId="77777777" w:rsidR="00860F90" w:rsidRPr="003E20A2" w:rsidRDefault="00860F90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p w14:paraId="5B7D3AD8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6E475E3C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추가한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bbox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>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segmentation</w:t>
      </w:r>
      <w:r w:rsidRPr="003E20A2">
        <w:rPr>
          <w:rFonts w:ascii="Segoe UI" w:hAnsi="Segoe UI" w:cs="Segoe UI"/>
          <w:color w:val="24292F"/>
          <w:sz w:val="20"/>
          <w:szCs w:val="20"/>
        </w:rPr>
        <w:t>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시각적으로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나타내기</w:t>
      </w:r>
    </w:p>
    <w:p w14:paraId="42F727F8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1EC53ED2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data_augmentation/data_augmentation.py</w:t>
      </w:r>
    </w:p>
    <w:p w14:paraId="1007BD15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13ED8A5A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add_image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폴더에서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늘어나게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json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파일이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seg,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bbox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위치가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되어있는지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확인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가능하다</w:t>
      </w:r>
      <w:r w:rsidRPr="003E20A2">
        <w:rPr>
          <w:rFonts w:ascii="Segoe UI" w:hAnsi="Segoe UI" w:cs="Segoe UI"/>
          <w:color w:val="24292F"/>
          <w:sz w:val="20"/>
          <w:szCs w:val="20"/>
        </w:rPr>
        <w:t>.</w:t>
      </w:r>
    </w:p>
    <w:p w14:paraId="1AE14942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Example</w:t>
      </w:r>
    </w:p>
    <w:p w14:paraId="4FC4230C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./xray_scissors_5/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add_image</w:t>
      </w:r>
      <w:proofErr w:type="spellEnd"/>
    </w:p>
    <w:p w14:paraId="3281546F" w14:textId="740A813C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69BA106" wp14:editId="1A596F2B">
            <wp:extent cx="5731510" cy="2977515"/>
            <wp:effectExtent l="0" t="0" r="2540" b="0"/>
            <wp:docPr id="3" name="그림 3" descr="Image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E3E8" w14:textId="7D9EB9B7" w:rsidR="0057110C" w:rsidRPr="003E20A2" w:rsidRDefault="0057110C">
      <w:pPr>
        <w:rPr>
          <w:szCs w:val="20"/>
        </w:rPr>
      </w:pPr>
    </w:p>
    <w:p w14:paraId="4D4794B8" w14:textId="4E213EC5" w:rsidR="0057110C" w:rsidRPr="003E20A2" w:rsidRDefault="0057110C">
      <w:pPr>
        <w:rPr>
          <w:szCs w:val="20"/>
        </w:rPr>
      </w:pPr>
    </w:p>
    <w:p w14:paraId="0555E18C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[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data_augmentation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] feedback </w:t>
      </w:r>
      <w:r w:rsidRPr="003E20A2">
        <w:rPr>
          <w:rFonts w:ascii="Segoe UI" w:hAnsi="Segoe UI" w:cs="Segoe UI"/>
          <w:color w:val="24292F"/>
          <w:sz w:val="20"/>
          <w:szCs w:val="20"/>
        </w:rPr>
        <w:t>적용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#3</w:t>
      </w:r>
    </w:p>
    <w:p w14:paraId="01237CDA" w14:textId="77777777" w:rsidR="00860F90" w:rsidRPr="003E20A2" w:rsidRDefault="00860F90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F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eedback</w:t>
      </w:r>
    </w:p>
    <w:p w14:paraId="079FF037" w14:textId="77777777" w:rsidR="00860F90" w:rsidRPr="003E20A2" w:rsidRDefault="00860F90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4445A1AB" w14:textId="77777777" w:rsidR="00860F90" w:rsidRPr="003E20A2" w:rsidRDefault="003E20A2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bCs/>
          <w:kern w:val="36"/>
          <w:szCs w:val="20"/>
        </w:rPr>
      </w:pPr>
      <w:hyperlink r:id="rId13" w:history="1">
        <w:r w:rsidR="00860F90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860F90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9 · 0 comments</w:t>
      </w:r>
    </w:p>
    <w:p w14:paraId="689C526A" w14:textId="7AF5D6FD" w:rsidR="0057110C" w:rsidRPr="003E20A2" w:rsidRDefault="0057110C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함수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분할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클래스로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작성</w:t>
      </w:r>
    </w:p>
    <w:p w14:paraId="501291E3" w14:textId="77777777" w:rsidR="0057110C" w:rsidRPr="003E20A2" w:rsidRDefault="0057110C" w:rsidP="0057110C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argc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,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argv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개념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정리</w:t>
      </w:r>
    </w:p>
    <w:p w14:paraId="73738216" w14:textId="77777777" w:rsidR="0057110C" w:rsidRPr="003E20A2" w:rsidRDefault="0057110C" w:rsidP="0057110C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매직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메소드</w:t>
      </w:r>
      <w:r w:rsidRPr="003E20A2">
        <w:rPr>
          <w:rFonts w:ascii="Segoe UI" w:hAnsi="Segoe UI" w:cs="Segoe UI"/>
          <w:color w:val="24292F"/>
          <w:szCs w:val="20"/>
        </w:rPr>
        <w:br/>
        <w:t xml:space="preserve">+) 4. </w:t>
      </w:r>
      <w:r w:rsidRPr="003E20A2">
        <w:rPr>
          <w:rFonts w:ascii="Segoe UI" w:hAnsi="Segoe UI" w:cs="Segoe UI"/>
          <w:color w:val="24292F"/>
          <w:szCs w:val="20"/>
        </w:rPr>
        <w:t>라이프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사이클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이해</w:t>
      </w:r>
      <w:r w:rsidRPr="003E20A2">
        <w:rPr>
          <w:rFonts w:ascii="Segoe UI" w:hAnsi="Segoe UI" w:cs="Segoe UI"/>
          <w:color w:val="24292F"/>
          <w:szCs w:val="20"/>
        </w:rPr>
        <w:br/>
        <w:t xml:space="preserve">+) 5. </w:t>
      </w:r>
      <w:r w:rsidRPr="003E20A2">
        <w:rPr>
          <w:rFonts w:ascii="Segoe UI" w:hAnsi="Segoe UI" w:cs="Segoe UI"/>
          <w:color w:val="24292F"/>
          <w:szCs w:val="20"/>
        </w:rPr>
        <w:t>디버깅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확인</w:t>
      </w:r>
      <w:r w:rsidRPr="003E20A2">
        <w:rPr>
          <w:rFonts w:ascii="Segoe UI" w:hAnsi="Segoe UI" w:cs="Segoe UI"/>
          <w:color w:val="24292F"/>
          <w:szCs w:val="20"/>
        </w:rPr>
        <w:t>(</w:t>
      </w:r>
      <w:r w:rsidRPr="003E20A2">
        <w:rPr>
          <w:rFonts w:ascii="Segoe UI" w:hAnsi="Segoe UI" w:cs="Segoe UI"/>
          <w:color w:val="24292F"/>
          <w:szCs w:val="20"/>
        </w:rPr>
        <w:t>무결성</w:t>
      </w:r>
      <w:r w:rsidRPr="003E20A2">
        <w:rPr>
          <w:rFonts w:ascii="Segoe UI" w:hAnsi="Segoe UI" w:cs="Segoe UI"/>
          <w:color w:val="24292F"/>
          <w:szCs w:val="20"/>
        </w:rPr>
        <w:t xml:space="preserve">, </w:t>
      </w:r>
      <w:r w:rsidRPr="003E20A2">
        <w:rPr>
          <w:rFonts w:ascii="Segoe UI" w:hAnsi="Segoe UI" w:cs="Segoe UI"/>
          <w:color w:val="24292F"/>
          <w:szCs w:val="20"/>
        </w:rPr>
        <w:t>최적화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315270EB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코드</w:t>
      </w:r>
      <w:r w:rsidRPr="003E20A2">
        <w:rPr>
          <w:rFonts w:ascii="Segoe UI" w:hAnsi="Segoe UI" w:cs="Segoe UI"/>
          <w:color w:val="24292F"/>
          <w:szCs w:val="20"/>
        </w:rPr>
        <w:t xml:space="preserve"> feedback</w:t>
      </w:r>
    </w:p>
    <w:p w14:paraId="42C2A2A4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불러올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때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아예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확장자로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불러오기</w:t>
      </w:r>
    </w:p>
    <w:p w14:paraId="3FE63B0E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리스트로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사용</w:t>
      </w:r>
    </w:p>
    <w:p w14:paraId="7E745AE1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enumerate </w:t>
      </w:r>
      <w:r w:rsidRPr="003E20A2">
        <w:rPr>
          <w:rFonts w:ascii="Segoe UI" w:hAnsi="Segoe UI" w:cs="Segoe UI"/>
          <w:color w:val="24292F"/>
          <w:szCs w:val="20"/>
        </w:rPr>
        <w:t>사용</w:t>
      </w:r>
    </w:p>
    <w:p w14:paraId="50CF5EED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문자열은</w:t>
      </w:r>
      <w:r w:rsidRPr="003E20A2">
        <w:rPr>
          <w:rFonts w:ascii="Segoe UI" w:hAnsi="Segoe UI" w:cs="Segoe UI"/>
          <w:color w:val="24292F"/>
          <w:szCs w:val="20"/>
        </w:rPr>
        <w:t xml:space="preserve"> f </w:t>
      </w:r>
      <w:r w:rsidRPr="003E20A2">
        <w:rPr>
          <w:rFonts w:ascii="Segoe UI" w:hAnsi="Segoe UI" w:cs="Segoe UI"/>
          <w:color w:val="24292F"/>
          <w:szCs w:val="20"/>
        </w:rPr>
        <w:t>문자로</w:t>
      </w:r>
    </w:p>
    <w:p w14:paraId="3E79873C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bbox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[0,0] </w:t>
      </w:r>
      <w:r w:rsidRPr="003E20A2">
        <w:rPr>
          <w:rFonts w:ascii="Segoe UI" w:hAnsi="Segoe UI" w:cs="Segoe UI"/>
          <w:color w:val="24292F"/>
          <w:szCs w:val="20"/>
        </w:rPr>
        <w:t>말고</w:t>
      </w:r>
      <w:r w:rsidRPr="003E20A2">
        <w:rPr>
          <w:rFonts w:ascii="Segoe UI" w:hAnsi="Segoe UI" w:cs="Segoe UI"/>
          <w:color w:val="24292F"/>
          <w:szCs w:val="20"/>
        </w:rPr>
        <w:t xml:space="preserve"> seg</w:t>
      </w:r>
      <w:r w:rsidRPr="003E20A2">
        <w:rPr>
          <w:rFonts w:ascii="Segoe UI" w:hAnsi="Segoe UI" w:cs="Segoe UI"/>
          <w:color w:val="24292F"/>
          <w:szCs w:val="20"/>
        </w:rPr>
        <w:t>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구해서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하도록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변경</w:t>
      </w:r>
    </w:p>
    <w:p w14:paraId="5745DA2B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lastRenderedPageBreak/>
        <w:t>github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feedback</w:t>
      </w:r>
    </w:p>
    <w:p w14:paraId="2DCF8780" w14:textId="77777777" w:rsidR="0057110C" w:rsidRPr="003E20A2" w:rsidRDefault="0057110C" w:rsidP="0057110C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github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이모지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뜻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이해</w:t>
      </w:r>
    </w:p>
    <w:p w14:paraId="0D8E1836" w14:textId="77777777" w:rsidR="0057110C" w:rsidRPr="003E20A2" w:rsidRDefault="0057110C" w:rsidP="0057110C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github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read.me </w:t>
      </w:r>
      <w:r w:rsidRPr="003E20A2">
        <w:rPr>
          <w:rFonts w:ascii="Segoe UI" w:hAnsi="Segoe UI" w:cs="Segoe UI"/>
          <w:color w:val="24292F"/>
          <w:szCs w:val="20"/>
        </w:rPr>
        <w:t>변경</w:t>
      </w:r>
    </w:p>
    <w:p w14:paraId="16D22701" w14:textId="72A5F858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[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background_image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] augmentation &amp; categorical </w:t>
      </w:r>
      <w:r w:rsidRPr="003E20A2">
        <w:rPr>
          <w:rFonts w:ascii="Segoe UI" w:hAnsi="Segoe UI" w:cs="Segoe UI"/>
          <w:color w:val="24292F"/>
          <w:sz w:val="20"/>
          <w:szCs w:val="20"/>
        </w:rPr>
        <w:t>단일화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#4</w:t>
      </w:r>
    </w:p>
    <w:p w14:paraId="7BC7309B" w14:textId="77777777" w:rsidR="003D5DD8" w:rsidRPr="003E20A2" w:rsidRDefault="003D5DD8" w:rsidP="003D5DD8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23A09CCD" w14:textId="77777777" w:rsidR="003D5DD8" w:rsidRPr="003E20A2" w:rsidRDefault="003E20A2" w:rsidP="003D5DD8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14" w:history="1">
        <w:r w:rsidR="003D5DD8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3D5DD8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10 · 0 comments</w:t>
      </w:r>
    </w:p>
    <w:p w14:paraId="64352D1F" w14:textId="0D8120A3" w:rsidR="003D5DD8" w:rsidRPr="003E20A2" w:rsidRDefault="003D5DD8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p w14:paraId="7C36F09F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62BA053C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이전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milestones</w:t>
      </w:r>
      <w:r w:rsidRPr="003E20A2">
        <w:rPr>
          <w:rFonts w:ascii="Segoe UI" w:hAnsi="Segoe UI" w:cs="Segoe UI"/>
          <w:color w:val="24292F"/>
          <w:sz w:val="20"/>
          <w:szCs w:val="20"/>
        </w:rPr>
        <w:t>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작성한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data_augmentation.py</w:t>
      </w:r>
      <w:r w:rsidRPr="003E20A2">
        <w:rPr>
          <w:rFonts w:ascii="Segoe UI" w:hAnsi="Segoe UI" w:cs="Segoe UI"/>
          <w:color w:val="24292F"/>
          <w:sz w:val="20"/>
          <w:szCs w:val="20"/>
        </w:rPr>
        <w:t>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변형해서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카테고리당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10,000</w:t>
      </w:r>
      <w:r w:rsidRPr="003E20A2">
        <w:rPr>
          <w:rFonts w:ascii="Segoe UI" w:hAnsi="Segoe UI" w:cs="Segoe UI"/>
          <w:color w:val="24292F"/>
          <w:sz w:val="20"/>
          <w:szCs w:val="20"/>
        </w:rPr>
        <w:t>개씩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늘린다</w:t>
      </w:r>
      <w:r w:rsidRPr="003E20A2">
        <w:rPr>
          <w:rFonts w:ascii="Segoe UI" w:hAnsi="Segoe UI" w:cs="Segoe UI"/>
          <w:color w:val="24292F"/>
          <w:sz w:val="20"/>
          <w:szCs w:val="20"/>
        </w:rPr>
        <w:t>.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color w:val="24292F"/>
          <w:sz w:val="20"/>
          <w:szCs w:val="20"/>
        </w:rPr>
        <w:t>그리고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늘린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아래의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4</w:t>
      </w:r>
      <w:r w:rsidRPr="003E20A2">
        <w:rPr>
          <w:rFonts w:ascii="Segoe UI" w:hAnsi="Segoe UI" w:cs="Segoe UI"/>
          <w:color w:val="24292F"/>
          <w:sz w:val="20"/>
          <w:szCs w:val="20"/>
        </w:rPr>
        <w:t>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폴더에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저장하며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0</w:t>
      </w:r>
      <w:r w:rsidRPr="003E20A2">
        <w:rPr>
          <w:rFonts w:ascii="Segoe UI" w:hAnsi="Segoe UI" w:cs="Segoe UI"/>
          <w:color w:val="24292F"/>
          <w:sz w:val="20"/>
          <w:szCs w:val="20"/>
        </w:rPr>
        <w:t>부터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9,999</w:t>
      </w:r>
      <w:r w:rsidRPr="003E20A2">
        <w:rPr>
          <w:rFonts w:ascii="Segoe UI" w:hAnsi="Segoe UI" w:cs="Segoe UI"/>
          <w:color w:val="24292F"/>
          <w:sz w:val="20"/>
          <w:szCs w:val="20"/>
        </w:rPr>
        <w:t>까지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순서대로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저장한다</w:t>
      </w:r>
      <w:r w:rsidRPr="003E20A2">
        <w:rPr>
          <w:rFonts w:ascii="Segoe UI" w:hAnsi="Segoe UI" w:cs="Segoe UI"/>
          <w:color w:val="24292F"/>
          <w:sz w:val="20"/>
          <w:szCs w:val="20"/>
        </w:rPr>
        <w:t>. (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json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포함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0: knife: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atknife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chefknife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fruitknife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, jackknife,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officeutilityknife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steakknife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swissarmyknife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1: gun: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gasgun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toygun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2: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bettery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3: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laserpointer</w:t>
      </w:r>
      <w:proofErr w:type="spellEnd"/>
    </w:p>
    <w:p w14:paraId="1567CA35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49C50CF3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./manipulation/augmentation_categorical.py</w:t>
      </w:r>
    </w:p>
    <w:p w14:paraId="278E9AE0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24D839A0" w14:textId="0E38C854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23155A4" wp14:editId="4346CD24">
            <wp:extent cx="5731510" cy="1463040"/>
            <wp:effectExtent l="0" t="0" r="2540" b="3810"/>
            <wp:docPr id="6" name="그림 6" descr="Image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-&gt; </w:t>
      </w:r>
      <w:r w:rsidRPr="003E20A2">
        <w:rPr>
          <w:rFonts w:ascii="Segoe UI" w:hAnsi="Segoe UI" w:cs="Segoe UI"/>
          <w:color w:val="24292F"/>
          <w:sz w:val="20"/>
          <w:szCs w:val="20"/>
        </w:rPr>
        <w:t>각각의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폴더에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crop,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filter_image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json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폴더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존재</w:t>
      </w:r>
    </w:p>
    <w:p w14:paraId="16277616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Example</w:t>
      </w:r>
    </w:p>
    <w:p w14:paraId="02E9DDFF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bettery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/crop</w:t>
      </w:r>
    </w:p>
    <w:p w14:paraId="60F6355C" w14:textId="139D71D0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9AF4041" wp14:editId="39A8965E">
            <wp:extent cx="5731510" cy="3006725"/>
            <wp:effectExtent l="0" t="0" r="2540" b="3175"/>
            <wp:docPr id="5" name="그림 5" descr="image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ED54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bettery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/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filter_image</w:t>
      </w:r>
      <w:proofErr w:type="spellEnd"/>
    </w:p>
    <w:p w14:paraId="5AC2975D" w14:textId="0C475A28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5340E8FC" wp14:editId="4938349D">
            <wp:extent cx="5731510" cy="3006725"/>
            <wp:effectExtent l="0" t="0" r="2540" b="3175"/>
            <wp:docPr id="4" name="그림 4" descr="image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F8F0" w14:textId="5DE2E64B" w:rsidR="0057110C" w:rsidRPr="003E20A2" w:rsidRDefault="0057110C">
      <w:pPr>
        <w:rPr>
          <w:szCs w:val="20"/>
        </w:rPr>
      </w:pPr>
    </w:p>
    <w:p w14:paraId="510D0A46" w14:textId="441F4403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[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background_image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>] manipulation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#5</w:t>
      </w:r>
    </w:p>
    <w:p w14:paraId="55B0E723" w14:textId="77777777" w:rsidR="000874B3" w:rsidRPr="003E20A2" w:rsidRDefault="000874B3" w:rsidP="000874B3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7EA01349" w14:textId="77777777" w:rsidR="000874B3" w:rsidRPr="003E20A2" w:rsidRDefault="003E20A2" w:rsidP="000874B3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21" w:history="1">
        <w:r w:rsidR="000874B3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0874B3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10 · 0 comments</w:t>
      </w:r>
    </w:p>
    <w:p w14:paraId="7E80EDBE" w14:textId="77777777" w:rsidR="000874B3" w:rsidRPr="003E20A2" w:rsidRDefault="000874B3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57110C" w:rsidRPr="003E20A2" w14:paraId="6AC4C7E8" w14:textId="77777777" w:rsidTr="0057110C">
        <w:tc>
          <w:tcPr>
            <w:tcW w:w="12570" w:type="dxa"/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4C032F00" w14:textId="77777777" w:rsidR="0057110C" w:rsidRPr="003E20A2" w:rsidRDefault="0057110C">
            <w:pPr>
              <w:pStyle w:val="1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lastRenderedPageBreak/>
              <w:t>Description</w:t>
            </w:r>
          </w:p>
          <w:p w14:paraId="312EFCCD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단일화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시킨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background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이미지들을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proofErr w:type="spellStart"/>
            <w:r w:rsidRPr="003E20A2">
              <w:rPr>
                <w:rFonts w:ascii="Segoe UI" w:hAnsi="Segoe UI" w:cs="Segoe UI"/>
                <w:sz w:val="20"/>
                <w:szCs w:val="20"/>
              </w:rPr>
              <w:t>합성시킨다</w:t>
            </w:r>
            <w:proofErr w:type="spellEnd"/>
            <w:r w:rsidRPr="003E20A2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72A50A3A" w14:textId="77777777" w:rsidR="0057110C" w:rsidRPr="003E20A2" w:rsidRDefault="0057110C">
            <w:pPr>
              <w:pStyle w:val="2"/>
              <w:spacing w:before="360" w:after="240"/>
              <w:rPr>
                <w:rFonts w:ascii="Segoe UI" w:hAnsi="Segoe UI" w:cs="Segoe UI"/>
                <w:szCs w:val="20"/>
              </w:rPr>
            </w:pPr>
            <w:r w:rsidRPr="003E20A2">
              <w:rPr>
                <w:rFonts w:ascii="Segoe UI" w:hAnsi="Segoe UI" w:cs="Segoe UI"/>
                <w:szCs w:val="20"/>
              </w:rPr>
              <w:t>Code</w:t>
            </w:r>
          </w:p>
          <w:p w14:paraId="40865765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./background_image/background_manipulation.py</w:t>
            </w:r>
          </w:p>
          <w:p w14:paraId="7CD38F23" w14:textId="77777777" w:rsidR="0057110C" w:rsidRPr="003E20A2" w:rsidRDefault="0057110C">
            <w:pPr>
              <w:pStyle w:val="1"/>
              <w:spacing w:before="36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ETC</w:t>
            </w:r>
          </w:p>
          <w:p w14:paraId="5B271C90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Style w:val="a4"/>
                <w:rFonts w:ascii="맑은 고딕" w:eastAsia="맑은 고딕" w:hAnsi="맑은 고딕" w:cs="맑은 고딕" w:hint="eastAsia"/>
                <w:i/>
                <w:iCs/>
                <w:sz w:val="20"/>
                <w:szCs w:val="20"/>
              </w:rPr>
              <w:t>※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연함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: high,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진함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: low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이미지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구분해서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합성시킨다</w:t>
            </w:r>
            <w:proofErr w:type="spellEnd"/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. : high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먼저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저장</w:t>
            </w:r>
            <w:r w:rsidRPr="003E20A2">
              <w:rPr>
                <w:rFonts w:ascii="Segoe UI" w:hAnsi="Segoe UI" w:cs="Segoe UI"/>
                <w:b/>
                <w:bCs/>
                <w:i/>
                <w:iCs/>
                <w:sz w:val="20"/>
                <w:szCs w:val="20"/>
              </w:rPr>
              <w:br/>
            </w:r>
            <w:r w:rsidRPr="003E20A2">
              <w:rPr>
                <w:rStyle w:val="a4"/>
                <w:rFonts w:ascii="맑은 고딕" w:eastAsia="맑은 고딕" w:hAnsi="맑은 고딕" w:cs="맑은 고딕" w:hint="eastAsia"/>
                <w:i/>
                <w:iCs/>
                <w:sz w:val="20"/>
                <w:szCs w:val="20"/>
              </w:rPr>
              <w:t>※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총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20,000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장을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만들지만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각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카테고리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이미지는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증강시킨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10,000(0~9,999)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장을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사용한다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.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 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#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총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이미지는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 xml:space="preserve"> 40,000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장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당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0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장에서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2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장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랜덤으로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추출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(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모든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0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장이면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안된다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)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총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이미지에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들어가는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proofErr w:type="spellStart"/>
            <w:r w:rsidRPr="003E20A2">
              <w:rPr>
                <w:rFonts w:ascii="Segoe UI" w:hAnsi="Segoe UI" w:cs="Segoe UI"/>
                <w:sz w:val="20"/>
                <w:szCs w:val="20"/>
              </w:rPr>
              <w:t>갯수는</w:t>
            </w:r>
            <w:proofErr w:type="spellEnd"/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정해지지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않아도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별로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큰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차이는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나면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안된다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067F9B0E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Style w:val="a5"/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※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background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인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가방을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벗어날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수는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있지만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이미지에서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벗어나면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안된다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.</w:t>
            </w:r>
            <w:r w:rsidRPr="003E20A2">
              <w:rPr>
                <w:rFonts w:ascii="Segoe UI" w:hAnsi="Segoe UI" w:cs="Segoe UI"/>
                <w:b/>
                <w:bCs/>
                <w:i/>
                <w:iCs/>
                <w:sz w:val="20"/>
                <w:szCs w:val="20"/>
              </w:rPr>
              <w:br/>
            </w:r>
            <w:r w:rsidRPr="003E20A2">
              <w:rPr>
                <w:rStyle w:val="a5"/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※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합칠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때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픽셀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하나에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다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나눈다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. (max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가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1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이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되게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)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합칠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때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픽셀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/max(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픽셀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)&lt;255&gt;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각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가방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,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칼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등등의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max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를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되게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픽셀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하나를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나누기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=&gt;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16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비트면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16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비트의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max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값을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픽셀마다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나눠서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0~1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만들고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합성하는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곱한다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686C1A49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&lt;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참고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&gt;</w:t>
            </w:r>
          </w:p>
          <w:p w14:paraId="16395730" w14:textId="77777777" w:rsidR="0057110C" w:rsidRPr="003E20A2" w:rsidRDefault="003E20A2" w:rsidP="0057110C">
            <w:pPr>
              <w:widowControl/>
              <w:numPr>
                <w:ilvl w:val="0"/>
                <w:numId w:val="5"/>
              </w:numPr>
              <w:wordWrap/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Segoe UI" w:hAnsi="Segoe UI" w:cs="Segoe UI"/>
                <w:szCs w:val="20"/>
              </w:rPr>
            </w:pPr>
            <w:hyperlink r:id="rId22" w:history="1">
              <w:r w:rsidR="0057110C" w:rsidRPr="003E20A2">
                <w:rPr>
                  <w:rStyle w:val="a6"/>
                  <w:rFonts w:ascii="Segoe UI" w:hAnsi="Segoe UI" w:cs="Segoe UI"/>
                  <w:szCs w:val="20"/>
                </w:rPr>
                <w:t>https://bkshin.tistory.com/entry/OpenCV-9-%EC%9D%B4%EB%AF%B8%EC%A7%80-%EC%97%B0%EC%82%B0</w:t>
              </w:r>
            </w:hyperlink>
          </w:p>
          <w:p w14:paraId="30D278CC" w14:textId="77777777" w:rsidR="0057110C" w:rsidRPr="003E20A2" w:rsidRDefault="003E20A2" w:rsidP="0057110C">
            <w:pPr>
              <w:widowControl/>
              <w:numPr>
                <w:ilvl w:val="0"/>
                <w:numId w:val="5"/>
              </w:numPr>
              <w:wordWrap/>
              <w:autoSpaceDE/>
              <w:autoSpaceDN/>
              <w:spacing w:before="60" w:after="100" w:afterAutospacing="1" w:line="240" w:lineRule="auto"/>
              <w:jc w:val="left"/>
              <w:rPr>
                <w:rFonts w:ascii="Segoe UI" w:hAnsi="Segoe UI" w:cs="Segoe UI"/>
                <w:szCs w:val="20"/>
              </w:rPr>
            </w:pPr>
            <w:hyperlink r:id="rId23" w:history="1">
              <w:r w:rsidR="0057110C" w:rsidRPr="003E20A2">
                <w:rPr>
                  <w:rStyle w:val="a6"/>
                  <w:rFonts w:ascii="Segoe UI" w:hAnsi="Segoe UI" w:cs="Segoe UI"/>
                  <w:szCs w:val="20"/>
                </w:rPr>
                <w:t>https://www.binarystudy.com/2022/09/How-to-add-subtract-different-size-images-using-OpenCV-Python.html</w:t>
              </w:r>
            </w:hyperlink>
          </w:p>
          <w:p w14:paraId="1570F1F8" w14:textId="77777777" w:rsidR="0057110C" w:rsidRPr="003E20A2" w:rsidRDefault="0057110C">
            <w:pPr>
              <w:pStyle w:val="1"/>
              <w:spacing w:before="36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Result</w:t>
            </w:r>
          </w:p>
          <w:p w14:paraId="28FF71FD" w14:textId="6F083D7E" w:rsidR="0057110C" w:rsidRPr="003E20A2" w:rsidRDefault="0057110C">
            <w:pPr>
              <w:pStyle w:val="a3"/>
              <w:spacing w:before="0" w:beforeAutospacing="0" w:after="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-&gt; </w:t>
            </w:r>
            <w:proofErr w:type="spellStart"/>
            <w:r w:rsidRPr="003E20A2">
              <w:rPr>
                <w:rFonts w:ascii="Segoe UI" w:hAnsi="Segoe UI" w:cs="Segoe UI"/>
                <w:sz w:val="20"/>
                <w:szCs w:val="20"/>
              </w:rPr>
              <w:t>backgorund</w:t>
            </w:r>
            <w:proofErr w:type="spellEnd"/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별로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0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개에서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2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랜덤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추출한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뒤에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proofErr w:type="spellStart"/>
            <w:r w:rsidRPr="003E20A2">
              <w:rPr>
                <w:rFonts w:ascii="Segoe UI" w:hAnsi="Segoe UI" w:cs="Segoe UI"/>
                <w:sz w:val="20"/>
                <w:szCs w:val="20"/>
              </w:rPr>
              <w:t>랜덤한</w:t>
            </w:r>
            <w:proofErr w:type="spellEnd"/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위치에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합성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(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총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합성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~8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)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</w:r>
            <w:r w:rsidRPr="003E20A2">
              <w:rPr>
                <w:rFonts w:ascii="Segoe UI" w:hAnsi="Segoe UI" w:cs="Segoe UI"/>
                <w:sz w:val="20"/>
                <w:szCs w:val="20"/>
              </w:rPr>
              <w:lastRenderedPageBreak/>
              <w:t xml:space="preserve">-&gt; high, low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순서로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저장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</w:r>
            <w:r w:rsidRPr="003E20A2">
              <w:rPr>
                <w:rFonts w:ascii="Segoe UI" w:hAnsi="Segoe UI" w:cs="Segoe UI"/>
                <w:noProof/>
                <w:color w:val="0000FF"/>
                <w:sz w:val="20"/>
                <w:szCs w:val="20"/>
              </w:rPr>
              <w:drawing>
                <wp:inline distT="0" distB="0" distL="0" distR="0" wp14:anchorId="620DF1D4" wp14:editId="589BE0B4">
                  <wp:extent cx="5731510" cy="3060700"/>
                  <wp:effectExtent l="0" t="0" r="2540" b="6350"/>
                  <wp:docPr id="7" name="그림 7" descr="image">
                    <a:hlinkClick xmlns:a="http://schemas.openxmlformats.org/drawingml/2006/main" r:id="rId24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age">
                            <a:hlinkClick r:id="rId24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6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5F6AF" w14:textId="77777777" w:rsidR="0057110C" w:rsidRPr="003E20A2" w:rsidRDefault="0057110C" w:rsidP="0057110C">
      <w:pPr>
        <w:pStyle w:val="z-"/>
        <w:rPr>
          <w:sz w:val="20"/>
          <w:szCs w:val="20"/>
        </w:rPr>
      </w:pPr>
      <w:r w:rsidRPr="003E20A2">
        <w:rPr>
          <w:rFonts w:hint="eastAsia"/>
          <w:sz w:val="20"/>
          <w:szCs w:val="20"/>
        </w:rPr>
        <w:lastRenderedPageBreak/>
        <w:t>양식의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맨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위</w:t>
      </w:r>
    </w:p>
    <w:p w14:paraId="23456487" w14:textId="77777777" w:rsidR="0057110C" w:rsidRPr="003E20A2" w:rsidRDefault="0057110C" w:rsidP="0057110C">
      <w:pPr>
        <w:pStyle w:val="z-0"/>
        <w:rPr>
          <w:sz w:val="20"/>
          <w:szCs w:val="20"/>
        </w:rPr>
      </w:pPr>
      <w:r w:rsidRPr="003E20A2">
        <w:rPr>
          <w:rFonts w:hint="eastAsia"/>
          <w:sz w:val="20"/>
          <w:szCs w:val="20"/>
        </w:rPr>
        <w:t>양식의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맨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아래</w:t>
      </w:r>
    </w:p>
    <w:p w14:paraId="64A9C587" w14:textId="70409F4F" w:rsidR="0057110C" w:rsidRPr="003E20A2" w:rsidRDefault="0057110C">
      <w:pPr>
        <w:rPr>
          <w:szCs w:val="20"/>
        </w:rPr>
      </w:pPr>
    </w:p>
    <w:p w14:paraId="7DA82B6E" w14:textId="620E8917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[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background_image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] categorical low, high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사이즈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맞추기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#6</w:t>
      </w:r>
    </w:p>
    <w:p w14:paraId="267AD8CC" w14:textId="77777777" w:rsidR="001B44AA" w:rsidRPr="003E20A2" w:rsidRDefault="001B44AA" w:rsidP="001B44AA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62AE34B5" w14:textId="4176ED8D" w:rsidR="001B44AA" w:rsidRPr="003E20A2" w:rsidRDefault="003E20A2" w:rsidP="001B44AA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26" w:history="1">
        <w:r w:rsidR="001B44AA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1B44AA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13 · 0 comments</w:t>
      </w:r>
    </w:p>
    <w:p w14:paraId="780BDA9B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79CE6457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low, high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크기가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미세하게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차이가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나서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합성할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에러가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자주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뜨는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상황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color w:val="24292F"/>
          <w:sz w:val="20"/>
          <w:szCs w:val="20"/>
        </w:rPr>
        <w:t>해당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.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py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작성해서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크기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똑같이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맞추기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맑은 고딕" w:eastAsia="맑은 고딕" w:hAnsi="맑은 고딕" w:cs="맑은 고딕" w:hint="eastAsia"/>
          <w:color w:val="24292F"/>
          <w:sz w:val="20"/>
          <w:szCs w:val="20"/>
        </w:rPr>
        <w:t>※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bbox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, seg </w:t>
      </w:r>
      <w:r w:rsidRPr="003E20A2">
        <w:rPr>
          <w:rFonts w:ascii="Segoe UI" w:hAnsi="Segoe UI" w:cs="Segoe UI"/>
          <w:color w:val="24292F"/>
          <w:sz w:val="20"/>
          <w:szCs w:val="20"/>
        </w:rPr>
        <w:t>유의</w:t>
      </w:r>
    </w:p>
    <w:p w14:paraId="7DEC5D81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6FCC2076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./background_image/augmentation_categorical.py</w:t>
      </w:r>
    </w:p>
    <w:p w14:paraId="7A2C92DB" w14:textId="552E1BDC" w:rsidR="0057110C" w:rsidRPr="003E20A2" w:rsidRDefault="0057110C">
      <w:pPr>
        <w:rPr>
          <w:szCs w:val="20"/>
        </w:rPr>
      </w:pPr>
    </w:p>
    <w:p w14:paraId="1CFA2BEE" w14:textId="7E252CAC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[refactor]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증강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관련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코드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개선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및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모듈화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r w:rsidRPr="003E20A2">
        <w:rPr>
          <w:rFonts w:ascii="Segoe UI" w:hAnsi="Segoe UI" w:cs="Segoe UI"/>
          <w:color w:val="24292F"/>
          <w:sz w:val="20"/>
          <w:szCs w:val="20"/>
        </w:rPr>
        <w:t>폴더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정리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#7</w:t>
      </w:r>
    </w:p>
    <w:p w14:paraId="5F38E8FF" w14:textId="77777777" w:rsidR="00B070AF" w:rsidRPr="003E20A2" w:rsidRDefault="00B070AF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254F6969" w14:textId="77777777" w:rsidR="00B070AF" w:rsidRPr="003E20A2" w:rsidRDefault="00B070AF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5 of 7 tasks</w:t>
      </w:r>
    </w:p>
    <w:p w14:paraId="728BB4C3" w14:textId="77777777" w:rsidR="00B070AF" w:rsidRPr="003E20A2" w:rsidRDefault="003E20A2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27" w:history="1">
        <w:r w:rsidR="00B070AF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B070AF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13 · 0 comments</w:t>
      </w:r>
    </w:p>
    <w:p w14:paraId="732FB2B9" w14:textId="77777777" w:rsidR="00B070AF" w:rsidRPr="003E20A2" w:rsidRDefault="00B070AF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p w14:paraId="1B69E88B" w14:textId="77777777" w:rsidR="0057110C" w:rsidRPr="003E20A2" w:rsidRDefault="0057110C" w:rsidP="0057110C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Description</w:t>
      </w:r>
    </w:p>
    <w:p w14:paraId="490AD8F7" w14:textId="77777777" w:rsidR="0057110C" w:rsidRPr="003E20A2" w:rsidRDefault="0057110C" w:rsidP="0057110C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t>이미지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관련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코드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개선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및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모듈화</w:t>
      </w:r>
    </w:p>
    <w:p w14:paraId="4032459C" w14:textId="77777777" w:rsidR="0057110C" w:rsidRPr="003E20A2" w:rsidRDefault="0057110C" w:rsidP="0057110C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1080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augmentation_categorical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&amp;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data_augmentation</w:t>
      </w:r>
      <w:proofErr w:type="spellEnd"/>
    </w:p>
    <w:p w14:paraId="63A54F41" w14:textId="2B47245B" w:rsidR="0057110C" w:rsidRPr="003E20A2" w:rsidRDefault="0057110C" w:rsidP="0057110C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before="60"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48CE85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18pt;height:13.9pt" o:ole="">
            <v:imagedata r:id="rId28" o:title=""/>
          </v:shape>
          <w:control r:id="rId29" w:name="DefaultOcxName" w:shapeid="_x0000_i1050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 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augmentation_categorical</w:t>
      </w:r>
      <w:proofErr w:type="spellEnd"/>
    </w:p>
    <w:p w14:paraId="57DE6BCB" w14:textId="4A9E21F1" w:rsidR="0057110C" w:rsidRPr="003E20A2" w:rsidRDefault="0057110C" w:rsidP="0057110C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35F4F24C">
          <v:shape id="_x0000_i1053" type="#_x0000_t75" style="width:18pt;height:13.9pt" o:ole="">
            <v:imagedata r:id="rId30" o:title=""/>
          </v:shape>
          <w:control r:id="rId31" w:name="DefaultOcxName1" w:shapeid="_x0000_i1053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 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data_augmentation</w:t>
      </w:r>
      <w:proofErr w:type="spellEnd"/>
    </w:p>
    <w:p w14:paraId="0ADA3C44" w14:textId="77777777" w:rsidR="0057110C" w:rsidRPr="003E20A2" w:rsidRDefault="0057110C" w:rsidP="0057110C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lastRenderedPageBreak/>
        <w:t>original_image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들을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aug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하면서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카테고리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나눠서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categorical_image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</w:t>
      </w:r>
    </w:p>
    <w:p w14:paraId="7146B74B" w14:textId="77777777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1080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t>manipulation</w:t>
      </w:r>
    </w:p>
    <w:p w14:paraId="40F2BA19" w14:textId="5D2F0334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before="60"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11002A99">
          <v:shape id="_x0000_i1056" type="#_x0000_t75" style="width:18pt;height:13.9pt" o:ole="">
            <v:imagedata r:id="rId30" o:title=""/>
          </v:shape>
          <w:control r:id="rId32" w:name="DefaultOcxName2" w:shapeid="_x0000_i1056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 1.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manipulation_image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있어야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하는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폴더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,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data.json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파일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생성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,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만약에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있다면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초기화</w:t>
      </w:r>
    </w:p>
    <w:p w14:paraId="3ADA22AE" w14:textId="67B1D02C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4E6EF304">
          <v:shape id="_x0000_i1059" type="#_x0000_t75" style="width:18pt;height:13.9pt" o:ole="">
            <v:imagedata r:id="rId28" o:title=""/>
          </v:shape>
          <w:control r:id="rId33" w:name="DefaultOcxName3" w:shapeid="_x0000_i1059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 2. manipulation: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이미지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합성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manipulation_image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/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highlow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</w:t>
      </w:r>
    </w:p>
    <w:p w14:paraId="5D713FA1" w14:textId="4D39B3E3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116DCC94">
          <v:shape id="_x0000_i1062" type="#_x0000_t75" style="width:18pt;height:13.9pt" o:ole="">
            <v:imagedata r:id="rId30" o:title=""/>
          </v:shape>
          <w:control r:id="rId34" w:name="DefaultOcxName4" w:shapeid="_x0000_i1062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 3. jitter: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highlow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있는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image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들을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jitter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</w:t>
      </w:r>
    </w:p>
    <w:p w14:paraId="5CA2FC32" w14:textId="71671458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3C4E015D">
          <v:shape id="_x0000_i1065" type="#_x0000_t75" style="width:18pt;height:13.9pt" o:ole="">
            <v:imagedata r:id="rId30" o:title=""/>
          </v:shape>
          <w:control r:id="rId35" w:name="DefaultOcxName5" w:shapeid="_x0000_i1065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 4. split: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highlow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image, jitter image,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data.json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들을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high, low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나눠서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</w:t>
      </w:r>
    </w:p>
    <w:p w14:paraId="73B1FBE7" w14:textId="6D6AA71F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17971E16">
          <v:shape id="_x0000_i1068" type="#_x0000_t75" style="width:18pt;height:13.9pt" o:ole="">
            <v:imagedata r:id="rId30" o:title=""/>
          </v:shape>
          <w:control r:id="rId36" w:name="DefaultOcxName6" w:shapeid="_x0000_i1068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 5.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groundtruths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: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highlow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, high, low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폴더에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있는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jitter image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들을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proofErr w:type="spellStart"/>
      <w:r w:rsidRPr="003E20A2">
        <w:rPr>
          <w:rFonts w:ascii="Segoe UI" w:eastAsia="굴림" w:hAnsi="Segoe UI" w:cs="Segoe UI"/>
          <w:color w:val="24292F"/>
          <w:kern w:val="0"/>
          <w:szCs w:val="20"/>
        </w:rPr>
        <w:t>groundtruth</w:t>
      </w:r>
      <w:proofErr w:type="spellEnd"/>
      <w:r w:rsidRPr="003E20A2">
        <w:rPr>
          <w:rFonts w:ascii="Segoe UI" w:eastAsia="굴림" w:hAnsi="Segoe UI" w:cs="Segoe UI"/>
          <w:color w:val="24292F"/>
          <w:kern w:val="0"/>
          <w:szCs w:val="20"/>
        </w:rPr>
        <w:t>하기</w:t>
      </w:r>
    </w:p>
    <w:p w14:paraId="0E19C2C9" w14:textId="77777777" w:rsidR="0057110C" w:rsidRPr="003E20A2" w:rsidRDefault="0057110C" w:rsidP="0057110C">
      <w:pPr>
        <w:widowControl/>
        <w:wordWrap/>
        <w:autoSpaceDE/>
        <w:autoSpaceDN/>
        <w:spacing w:after="24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</w:rPr>
        <w:t>&lt;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이미지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폴더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정리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&gt;</w:t>
      </w:r>
    </w:p>
    <w:p w14:paraId="0D5241D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data</w:t>
      </w:r>
    </w:p>
    <w:p w14:paraId="27B5482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original_image</w:t>
      </w:r>
      <w:proofErr w:type="spellEnd"/>
    </w:p>
    <w:p w14:paraId="709EA31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bettery</w:t>
      </w:r>
      <w:proofErr w:type="spellEnd"/>
    </w:p>
    <w:p w14:paraId="10E4754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xray_bettery_a_1</w:t>
      </w:r>
    </w:p>
    <w:p w14:paraId="2774652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...</w:t>
      </w:r>
    </w:p>
    <w:p w14:paraId="3758AD9B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gun</w:t>
      </w:r>
    </w:p>
    <w:p w14:paraId="6008EE7F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xray_gasgun_a_1</w:t>
      </w:r>
    </w:p>
    <w:p w14:paraId="51B25A26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...</w:t>
      </w:r>
    </w:p>
    <w:p w14:paraId="42393FB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knife</w:t>
      </w:r>
    </w:p>
    <w:p w14:paraId="294F30F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xray_artknife_a_1</w:t>
      </w:r>
    </w:p>
    <w:p w14:paraId="5E17595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...</w:t>
      </w:r>
    </w:p>
    <w:p w14:paraId="40CC1D8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laserpointer</w:t>
      </w:r>
      <w:proofErr w:type="spellEnd"/>
    </w:p>
    <w:p w14:paraId="719493B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xray_laserpointer_a_1</w:t>
      </w:r>
    </w:p>
    <w:p w14:paraId="6BF4842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...</w:t>
      </w:r>
    </w:p>
    <w:p w14:paraId="1E7E21D6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categorical_image</w:t>
      </w:r>
      <w:proofErr w:type="spellEnd"/>
    </w:p>
    <w:p w14:paraId="67E4D09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bettery</w:t>
      </w:r>
      <w:proofErr w:type="spellEnd"/>
    </w:p>
    <w:p w14:paraId="5023972F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crop</w:t>
      </w:r>
    </w:p>
    <w:p w14:paraId="006BCDDB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42C4EDA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</w:p>
    <w:p w14:paraId="17DCED4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gun</w:t>
      </w:r>
    </w:p>
    <w:p w14:paraId="11871C5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crop</w:t>
      </w:r>
    </w:p>
    <w:p w14:paraId="07576996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3F7A5E8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</w:p>
    <w:p w14:paraId="548871D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knife</w:t>
      </w:r>
    </w:p>
    <w:p w14:paraId="11847CC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crop</w:t>
      </w:r>
    </w:p>
    <w:p w14:paraId="22B2D9A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425561F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</w:p>
    <w:p w14:paraId="609D243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laserpointer</w:t>
      </w:r>
      <w:proofErr w:type="spellEnd"/>
    </w:p>
    <w:p w14:paraId="07823A4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crop</w:t>
      </w:r>
    </w:p>
    <w:p w14:paraId="2A0189E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18146F4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</w:p>
    <w:p w14:paraId="62FD18FB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background_image</w:t>
      </w:r>
      <w:proofErr w:type="spellEnd"/>
    </w:p>
    <w:p w14:paraId="22B4458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manipulation_image</w:t>
      </w:r>
      <w:proofErr w:type="spellEnd"/>
    </w:p>
    <w:p w14:paraId="78DB240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highlow</w:t>
      </w:r>
      <w:proofErr w:type="spellEnd"/>
    </w:p>
    <w:p w14:paraId="0A02FDC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train</w:t>
      </w:r>
    </w:p>
    <w:p w14:paraId="2FCED3A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2C995F2B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jitter_image</w:t>
      </w:r>
      <w:proofErr w:type="spellEnd"/>
    </w:p>
    <w:p w14:paraId="12E4B76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6B5BFE5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</w:p>
    <w:p w14:paraId="433A5F3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val</w:t>
      </w:r>
      <w:proofErr w:type="spellEnd"/>
    </w:p>
    <w:p w14:paraId="3162F587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lastRenderedPageBreak/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3C72194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jitter_image</w:t>
      </w:r>
      <w:proofErr w:type="spellEnd"/>
    </w:p>
    <w:p w14:paraId="003FAAF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258E3267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</w:p>
    <w:p w14:paraId="5B305224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test</w:t>
      </w:r>
    </w:p>
    <w:p w14:paraId="67CC043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18C9D93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jitter_image</w:t>
      </w:r>
      <w:proofErr w:type="spellEnd"/>
    </w:p>
    <w:p w14:paraId="129DFD47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520A436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</w:t>
      </w:r>
    </w:p>
    <w:p w14:paraId="6EC9234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high</w:t>
      </w:r>
    </w:p>
    <w:p w14:paraId="355C537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train</w:t>
      </w:r>
    </w:p>
    <w:p w14:paraId="31FA8D8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7414BF6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jitter_image</w:t>
      </w:r>
      <w:proofErr w:type="spellEnd"/>
    </w:p>
    <w:p w14:paraId="5AFF84D8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179835C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</w:t>
      </w:r>
    </w:p>
    <w:p w14:paraId="4552D41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val</w:t>
      </w:r>
      <w:proofErr w:type="spellEnd"/>
    </w:p>
    <w:p w14:paraId="159EC82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07704AB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jitter_image</w:t>
      </w:r>
      <w:proofErr w:type="spellEnd"/>
    </w:p>
    <w:p w14:paraId="79EE44AF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44CDEC5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</w:t>
      </w:r>
    </w:p>
    <w:p w14:paraId="2AF11F6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test</w:t>
      </w:r>
    </w:p>
    <w:p w14:paraId="7F4F4D3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205164A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jitter_image</w:t>
      </w:r>
      <w:proofErr w:type="spellEnd"/>
    </w:p>
    <w:p w14:paraId="6D8E833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0F4D22E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</w:t>
      </w:r>
    </w:p>
    <w:p w14:paraId="1D4017A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low</w:t>
      </w:r>
    </w:p>
    <w:p w14:paraId="3ED7926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train</w:t>
      </w:r>
    </w:p>
    <w:p w14:paraId="6F17FFC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06BCACB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jitter_image</w:t>
      </w:r>
      <w:proofErr w:type="spellEnd"/>
    </w:p>
    <w:p w14:paraId="0F3ADB8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60036A0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</w:t>
      </w:r>
    </w:p>
    <w:p w14:paraId="7E06A484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val</w:t>
      </w:r>
      <w:proofErr w:type="spellEnd"/>
    </w:p>
    <w:p w14:paraId="5FE25B54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09D69DA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jitter_image</w:t>
      </w:r>
      <w:proofErr w:type="spellEnd"/>
    </w:p>
    <w:p w14:paraId="0969E37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3E48D627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</w:t>
      </w:r>
    </w:p>
    <w:p w14:paraId="0B4C624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test</w:t>
      </w:r>
    </w:p>
    <w:p w14:paraId="0C63C61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6AB2467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jitter_image</w:t>
      </w:r>
      <w:proofErr w:type="spellEnd"/>
    </w:p>
    <w:p w14:paraId="5445A688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ground_truth</w:t>
      </w:r>
      <w:proofErr w:type="spellEnd"/>
    </w:p>
    <w:p w14:paraId="0F1299CF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json</w:t>
      </w:r>
      <w:proofErr w:type="spellEnd"/>
    </w:p>
    <w:p w14:paraId="57A34AFA" w14:textId="77777777" w:rsidR="0057110C" w:rsidRPr="003E20A2" w:rsidRDefault="0057110C" w:rsidP="0057110C">
      <w:pPr>
        <w:widowControl/>
        <w:wordWrap/>
        <w:autoSpaceDE/>
        <w:autoSpaceDN/>
        <w:spacing w:before="360" w:after="240" w:line="240" w:lineRule="auto"/>
        <w:jc w:val="left"/>
        <w:outlineLvl w:val="0"/>
        <w:rPr>
          <w:rFonts w:ascii="Consolas" w:eastAsia="굴림체" w:hAnsi="Consolas" w:cs="굴림체"/>
          <w:b/>
          <w:bCs/>
          <w:color w:val="24292F"/>
          <w:kern w:val="36"/>
          <w:szCs w:val="20"/>
        </w:rPr>
      </w:pPr>
      <w:r w:rsidRPr="003E20A2">
        <w:rPr>
          <w:rFonts w:ascii="Consolas" w:eastAsia="굴림체" w:hAnsi="Consolas" w:cs="굴림체"/>
          <w:b/>
          <w:bCs/>
          <w:color w:val="24292F"/>
          <w:kern w:val="36"/>
          <w:szCs w:val="20"/>
        </w:rPr>
        <w:t>ETC</w:t>
      </w:r>
    </w:p>
    <w:p w14:paraId="2E803C2D" w14:textId="77777777" w:rsidR="0057110C" w:rsidRPr="003E20A2" w:rsidRDefault="0057110C" w:rsidP="0057110C">
      <w:pPr>
        <w:widowControl/>
        <w:wordWrap/>
        <w:autoSpaceDE/>
        <w:autoSpaceDN/>
        <w:spacing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</w:rPr>
      </w:pPr>
      <w:proofErr w:type="spellStart"/>
      <w:r w:rsidRPr="003E20A2">
        <w:rPr>
          <w:rFonts w:ascii="Consolas" w:eastAsia="굴림체" w:hAnsi="Consolas" w:cs="굴림체"/>
          <w:color w:val="24292F"/>
          <w:kern w:val="0"/>
          <w:szCs w:val="20"/>
        </w:rPr>
        <w:t>사수님</w:t>
      </w:r>
      <w:proofErr w:type="spellEnd"/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예시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코드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(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참고해서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모듈화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) </w:t>
      </w:r>
      <w:hyperlink r:id="rId37" w:history="1">
        <w:r w:rsidRPr="003E20A2">
          <w:rPr>
            <w:rFonts w:ascii="Consolas" w:eastAsia="굴림체" w:hAnsi="Consolas" w:cs="굴림체"/>
            <w:color w:val="0000FF"/>
            <w:kern w:val="0"/>
            <w:szCs w:val="20"/>
            <w:u w:val="single"/>
          </w:rPr>
          <w:t>https://github.com/airiss-data-analysis-with-intern/intern-task-development</w:t>
        </w:r>
      </w:hyperlink>
    </w:p>
    <w:p w14:paraId="08915EA5" w14:textId="77777777" w:rsidR="0057110C" w:rsidRPr="003E20A2" w:rsidRDefault="0057110C" w:rsidP="0057110C">
      <w:pPr>
        <w:widowControl/>
        <w:wordWrap/>
        <w:autoSpaceDE/>
        <w:autoSpaceDN/>
        <w:spacing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python coding style </w:t>
      </w:r>
      <w:hyperlink r:id="rId38" w:history="1">
        <w:r w:rsidRPr="003E20A2">
          <w:rPr>
            <w:rFonts w:ascii="Consolas" w:eastAsia="굴림체" w:hAnsi="Consolas" w:cs="굴림체"/>
            <w:color w:val="0000FF"/>
            <w:kern w:val="0"/>
            <w:szCs w:val="20"/>
            <w:u w:val="single"/>
          </w:rPr>
          <w:t>http://pythonstudy.xyz/python/article/511-%ED%8C%8C%EC%9D%B4%EC%8D%AC-%EC%BD%94%EB%94%A9-%EC%8A%A4%ED%83%80%EC%9D%BC</w:t>
        </w:r>
      </w:hyperlink>
    </w:p>
    <w:p w14:paraId="0A4942AA" w14:textId="77777777" w:rsidR="0057110C" w:rsidRPr="003E20A2" w:rsidRDefault="0057110C">
      <w:pPr>
        <w:rPr>
          <w:szCs w:val="20"/>
        </w:rPr>
      </w:pPr>
    </w:p>
    <w:p w14:paraId="385E39E8" w14:textId="61C631C2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>[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background_image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] manipulation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json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파일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생성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#8</w:t>
      </w:r>
    </w:p>
    <w:p w14:paraId="02009C9F" w14:textId="77777777" w:rsidR="00B070AF" w:rsidRPr="003E20A2" w:rsidRDefault="00B070AF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6C852719" w14:textId="77777777" w:rsidR="00B070AF" w:rsidRPr="003E20A2" w:rsidRDefault="003E20A2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39" w:history="1">
        <w:r w:rsidR="00B070AF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B070AF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13 · 0 comments</w:t>
      </w:r>
    </w:p>
    <w:p w14:paraId="0B6FB845" w14:textId="77777777" w:rsidR="00B070AF" w:rsidRPr="003E20A2" w:rsidRDefault="00B070AF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p w14:paraId="6AE185C8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68D633D4" w14:textId="77777777" w:rsidR="0057110C" w:rsidRPr="003E20A2" w:rsidRDefault="003E20A2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hyperlink r:id="rId40" w:history="1">
        <w:r w:rsidR="0057110C" w:rsidRPr="003E20A2">
          <w:rPr>
            <w:rStyle w:val="a6"/>
            <w:rFonts w:ascii="Segoe UI" w:hAnsi="Segoe UI" w:cs="Segoe UI"/>
            <w:sz w:val="20"/>
            <w:szCs w:val="20"/>
          </w:rPr>
          <w:t>#5</w:t>
        </w:r>
      </w:hyperlink>
      <w:r w:rsidR="0057110C"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에서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합성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시키고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저장한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파일들을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토대로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="0057110C" w:rsidRPr="003E20A2">
        <w:rPr>
          <w:rFonts w:ascii="Segoe UI" w:hAnsi="Segoe UI" w:cs="Segoe UI"/>
          <w:color w:val="24292F"/>
          <w:sz w:val="20"/>
          <w:szCs w:val="20"/>
        </w:rPr>
        <w:t>data.json</w:t>
      </w:r>
      <w:proofErr w:type="spellEnd"/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파일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생성</w:t>
      </w:r>
    </w:p>
    <w:p w14:paraId="7C8F34B0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1CE53AA0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./background_image/background_manipulation.py</w:t>
      </w:r>
    </w:p>
    <w:p w14:paraId="2106DB2D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1F131907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data.json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구조</w:t>
      </w:r>
    </w:p>
    <w:p w14:paraId="3AB3E68D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1. image: crop </w:t>
      </w:r>
      <w:r w:rsidRPr="003E20A2">
        <w:rPr>
          <w:rFonts w:ascii="Segoe UI" w:hAnsi="Segoe UI" w:cs="Segoe UI"/>
          <w:color w:val="24292F"/>
          <w:szCs w:val="20"/>
        </w:rPr>
        <w:t>데이터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</w:t>
      </w:r>
    </w:p>
    <w:p w14:paraId="22A0943A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1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</w:p>
    <w:p w14:paraId="05634938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dataset_id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: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1</w:t>
      </w:r>
    </w:p>
    <w:p w14:paraId="4CFC9C25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path: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위치</w:t>
      </w:r>
    </w:p>
    <w:p w14:paraId="11FF1721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file_name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이름</w:t>
      </w:r>
    </w:p>
    <w:p w14:paraId="0226FEBF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width, height</w:t>
      </w:r>
    </w:p>
    <w:p w14:paraId="2D0789E1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2. categories</w:t>
      </w:r>
    </w:p>
    <w:p w14:paraId="154141D4" w14:textId="77777777" w:rsidR="0057110C" w:rsidRPr="003E20A2" w:rsidRDefault="0057110C" w:rsidP="0057110C">
      <w:pPr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id</w:t>
      </w:r>
    </w:p>
    <w:p w14:paraId="03871845" w14:textId="77777777" w:rsidR="0057110C" w:rsidRPr="003E20A2" w:rsidRDefault="0057110C" w:rsidP="0057110C">
      <w:pPr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name: name</w:t>
      </w:r>
      <w:r w:rsidRPr="003E20A2">
        <w:rPr>
          <w:rFonts w:ascii="Segoe UI" w:hAnsi="Segoe UI" w:cs="Segoe UI"/>
          <w:color w:val="24292F"/>
          <w:szCs w:val="20"/>
        </w:rPr>
        <w:br/>
        <w:t xml:space="preserve">{0: knife, 1: gun, 2: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bettery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, 3: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laserpointer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}</w:t>
      </w:r>
    </w:p>
    <w:p w14:paraId="70BAAFA8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3. annotations</w:t>
      </w:r>
    </w:p>
    <w:p w14:paraId="44F1C0C2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id: annotation </w:t>
      </w:r>
      <w:r w:rsidRPr="003E20A2">
        <w:rPr>
          <w:rFonts w:ascii="Segoe UI" w:hAnsi="Segoe UI" w:cs="Segoe UI"/>
          <w:color w:val="24292F"/>
          <w:szCs w:val="20"/>
        </w:rPr>
        <w:t>아이디</w:t>
      </w:r>
      <w:r w:rsidRPr="003E20A2">
        <w:rPr>
          <w:rFonts w:ascii="Segoe UI" w:hAnsi="Segoe UI" w:cs="Segoe UI"/>
          <w:color w:val="24292F"/>
          <w:szCs w:val="20"/>
        </w:rPr>
        <w:t xml:space="preserve">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>!</w:t>
      </w:r>
    </w:p>
    <w:p w14:paraId="097CAEB8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image_id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: image </w:t>
      </w:r>
      <w:r w:rsidRPr="003E20A2">
        <w:rPr>
          <w:rFonts w:ascii="Segoe UI" w:hAnsi="Segoe UI" w:cs="Segoe UI"/>
          <w:color w:val="24292F"/>
          <w:szCs w:val="20"/>
        </w:rPr>
        <w:t>아이디</w:t>
      </w:r>
    </w:p>
    <w:p w14:paraId="0F476CF6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category_id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categories</w:t>
      </w:r>
      <w:r w:rsidRPr="003E20A2">
        <w:rPr>
          <w:rFonts w:ascii="Segoe UI" w:hAnsi="Segoe UI" w:cs="Segoe UI"/>
          <w:color w:val="24292F"/>
          <w:szCs w:val="20"/>
        </w:rPr>
        <w:t>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</w:t>
      </w:r>
    </w:p>
    <w:p w14:paraId="422BE1F9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segmentation: </w:t>
      </w:r>
      <w:r w:rsidRPr="003E20A2">
        <w:rPr>
          <w:rFonts w:ascii="Segoe UI" w:hAnsi="Segoe UI" w:cs="Segoe UI"/>
          <w:color w:val="24292F"/>
          <w:szCs w:val="20"/>
        </w:rPr>
        <w:t>해당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데이터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점들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x,y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차례로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</w:t>
      </w:r>
    </w:p>
    <w:p w14:paraId="2888E7AC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area: w*h</w:t>
      </w:r>
    </w:p>
    <w:p w14:paraId="272C7FA3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bbox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x, y, w, h</w:t>
      </w:r>
    </w:p>
    <w:p w14:paraId="5E19E995" w14:textId="72729D6E" w:rsidR="0057110C" w:rsidRPr="003E20A2" w:rsidRDefault="0057110C">
      <w:pPr>
        <w:rPr>
          <w:szCs w:val="20"/>
        </w:rPr>
      </w:pPr>
    </w:p>
    <w:p w14:paraId="320E7FFF" w14:textId="71511700" w:rsidR="0057110C" w:rsidRPr="003E20A2" w:rsidRDefault="0057110C">
      <w:pPr>
        <w:rPr>
          <w:szCs w:val="20"/>
        </w:rPr>
      </w:pPr>
    </w:p>
    <w:p w14:paraId="2103E386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>[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background_image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] manipulation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seg,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bbox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시각적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표현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#10</w:t>
      </w:r>
    </w:p>
    <w:p w14:paraId="7A4E86D9" w14:textId="77777777" w:rsidR="00B070AF" w:rsidRPr="003E20A2" w:rsidRDefault="00B070AF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31983D9A" w14:textId="77777777" w:rsidR="00B070AF" w:rsidRPr="003E20A2" w:rsidRDefault="003E20A2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41" w:history="1">
        <w:r w:rsidR="00B070AF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B070AF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16 · 0 comments</w:t>
      </w:r>
    </w:p>
    <w:p w14:paraId="4EEC5223" w14:textId="7B114EF3" w:rsidR="0057110C" w:rsidRPr="003E20A2" w:rsidRDefault="0057110C">
      <w:pPr>
        <w:rPr>
          <w:szCs w:val="20"/>
        </w:rPr>
      </w:pPr>
    </w:p>
    <w:p w14:paraId="16DE0327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5E2BAF61" w14:textId="77777777" w:rsidR="0057110C" w:rsidRPr="003E20A2" w:rsidRDefault="003E20A2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hyperlink r:id="rId42" w:history="1">
        <w:r w:rsidR="0057110C" w:rsidRPr="003E20A2">
          <w:rPr>
            <w:rStyle w:val="a6"/>
            <w:rFonts w:ascii="Segoe UI" w:hAnsi="Segoe UI" w:cs="Segoe UI"/>
            <w:sz w:val="20"/>
            <w:szCs w:val="20"/>
          </w:rPr>
          <w:t>#5</w:t>
        </w:r>
      </w:hyperlink>
      <w:r w:rsidR="0057110C"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의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이미지를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(</w:t>
      </w:r>
      <w:hyperlink r:id="rId43" w:history="1">
        <w:r w:rsidR="0057110C" w:rsidRPr="003E20A2">
          <w:rPr>
            <w:rStyle w:val="a6"/>
            <w:rFonts w:ascii="Segoe UI" w:hAnsi="Segoe UI" w:cs="Segoe UI"/>
            <w:sz w:val="20"/>
            <w:szCs w:val="20"/>
          </w:rPr>
          <w:t>#6</w:t>
        </w:r>
      </w:hyperlink>
      <w:r w:rsidR="0057110C"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을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활용해서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)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카테고리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별로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색깔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다르게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seg, </w:t>
      </w:r>
      <w:proofErr w:type="spellStart"/>
      <w:r w:rsidR="0057110C" w:rsidRPr="003E20A2">
        <w:rPr>
          <w:rFonts w:ascii="Segoe UI" w:hAnsi="Segoe UI" w:cs="Segoe UI"/>
          <w:color w:val="24292F"/>
          <w:sz w:val="20"/>
          <w:szCs w:val="20"/>
        </w:rPr>
        <w:t>bbox</w:t>
      </w:r>
      <w:proofErr w:type="spellEnd"/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시각적으로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나타내기</w:t>
      </w:r>
    </w:p>
    <w:p w14:paraId="4CF40FA1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{0: knife, 1: gun, 2: </w:t>
      </w:r>
      <w:proofErr w:type="spellStart"/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bettery</w:t>
      </w:r>
      <w:proofErr w:type="spellEnd"/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, 3: </w:t>
      </w:r>
      <w:proofErr w:type="spellStart"/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laserpointer</w:t>
      </w:r>
      <w:proofErr w:type="spellEnd"/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}</w:t>
      </w:r>
      <w:r w:rsidRPr="003E20A2">
        <w:rPr>
          <w:rFonts w:ascii="Segoe UI" w:hAnsi="Segoe UI" w:cs="Segoe UI"/>
          <w:i/>
          <w:iCs/>
          <w:color w:val="24292F"/>
          <w:sz w:val="20"/>
          <w:szCs w:val="20"/>
        </w:rPr>
        <w:br/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{red(255, 0, 0), blue(0, 0, 255), yellow(255, 255, 0), green(0, 255, 0)}</w:t>
      </w:r>
    </w:p>
    <w:p w14:paraId="4A0862D6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After manipulation color</w:t>
      </w:r>
    </w:p>
    <w:p w14:paraId="3EC4934B" w14:textId="77777777" w:rsidR="0057110C" w:rsidRPr="003E20A2" w:rsidRDefault="0057110C" w:rsidP="0057110C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knife: blue</w:t>
      </w:r>
    </w:p>
    <w:p w14:paraId="16537F23" w14:textId="77777777" w:rsidR="0057110C" w:rsidRPr="003E20A2" w:rsidRDefault="0057110C" w:rsidP="0057110C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gun: red</w:t>
      </w:r>
    </w:p>
    <w:p w14:paraId="1C4121DB" w14:textId="77777777" w:rsidR="0057110C" w:rsidRPr="003E20A2" w:rsidRDefault="0057110C" w:rsidP="0057110C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bettery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mint</w:t>
      </w:r>
    </w:p>
    <w:p w14:paraId="09BC949F" w14:textId="77777777" w:rsidR="0057110C" w:rsidRPr="003E20A2" w:rsidRDefault="0057110C" w:rsidP="0057110C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laswerpointer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green</w:t>
      </w:r>
    </w:p>
    <w:p w14:paraId="229E44DF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2CC4DFD4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./background_image/groundtruths.py</w:t>
      </w:r>
    </w:p>
    <w:p w14:paraId="17CB8011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74FCBA8E" w14:textId="1AA47870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39656754" wp14:editId="3EC4B019">
            <wp:extent cx="5731510" cy="2632075"/>
            <wp:effectExtent l="0" t="0" r="2540" b="0"/>
            <wp:docPr id="10" name="그림 10" descr="image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C423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Example</w:t>
      </w:r>
    </w:p>
    <w:p w14:paraId="3FAA3194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groound_truths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/108.png</w:t>
      </w:r>
    </w:p>
    <w:p w14:paraId="7F3CE3D0" w14:textId="16F4307A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high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239D3F1" wp14:editId="082F3AEC">
            <wp:extent cx="3276600" cy="5430520"/>
            <wp:effectExtent l="0" t="0" r="0" b="0"/>
            <wp:docPr id="9" name="그림 9" descr="108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08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95BA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./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ground_truths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/109.png</w:t>
      </w:r>
    </w:p>
    <w:p w14:paraId="3E08E174" w14:textId="64B85889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low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F847088" wp14:editId="0318AD2D">
            <wp:extent cx="3276600" cy="5430520"/>
            <wp:effectExtent l="0" t="0" r="0" b="0"/>
            <wp:docPr id="8" name="그림 8" descr="109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09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BCCE" w14:textId="21F5980C" w:rsidR="0057110C" w:rsidRPr="003E20A2" w:rsidRDefault="0057110C">
      <w:pPr>
        <w:rPr>
          <w:szCs w:val="20"/>
        </w:rPr>
      </w:pPr>
    </w:p>
    <w:p w14:paraId="741C3E7C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[study] 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pytorch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 #11</w:t>
      </w:r>
    </w:p>
    <w:p w14:paraId="7A95FEC6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675BE923" w14:textId="77777777" w:rsidR="0057110C" w:rsidRPr="003E20A2" w:rsidRDefault="003E20A2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50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on Jan 17 · 0 comments</w:t>
      </w:r>
    </w:p>
    <w:p w14:paraId="3A894B72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402016A7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링크를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통해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pytorch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vision </w:t>
      </w:r>
      <w:r w:rsidRPr="003E20A2">
        <w:rPr>
          <w:rFonts w:ascii="Segoe UI" w:hAnsi="Segoe UI" w:cs="Segoe UI"/>
          <w:color w:val="24292F"/>
          <w:sz w:val="20"/>
          <w:szCs w:val="20"/>
        </w:rPr>
        <w:t>공부</w:t>
      </w:r>
    </w:p>
    <w:p w14:paraId="2A11CE06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 Folder</w:t>
      </w:r>
    </w:p>
    <w:p w14:paraId="08198F5B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tutorials_pytorch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>/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pytorch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>(beginner)/...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>./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tutorials_pytorch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>/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image_video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>(intermediate)/...</w:t>
      </w:r>
    </w:p>
    <w:p w14:paraId="579D3AFF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45ED3788" w14:textId="77777777" w:rsidR="0057110C" w:rsidRPr="003E20A2" w:rsidRDefault="003E20A2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hyperlink r:id="rId51" w:history="1">
        <w:r w:rsidR="0057110C" w:rsidRPr="003E20A2">
          <w:rPr>
            <w:rStyle w:val="a6"/>
            <w:rFonts w:ascii="Segoe UI" w:hAnsi="Segoe UI" w:cs="Segoe UI"/>
            <w:sz w:val="20"/>
            <w:szCs w:val="20"/>
          </w:rPr>
          <w:t>https://tutorials.pytorch.kr/intermediate/torchvision_tutorial.html</w:t>
        </w:r>
      </w:hyperlink>
    </w:p>
    <w:p w14:paraId="65D6D701" w14:textId="6EE20A27" w:rsidR="0057110C" w:rsidRPr="003E20A2" w:rsidRDefault="0057110C">
      <w:pPr>
        <w:rPr>
          <w:szCs w:val="20"/>
        </w:rPr>
      </w:pPr>
    </w:p>
    <w:p w14:paraId="2319483F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[study] 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PenFudanPed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 #12</w:t>
      </w:r>
    </w:p>
    <w:p w14:paraId="1BF57068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31E5FF41" w14:textId="77777777" w:rsidR="0057110C" w:rsidRPr="003E20A2" w:rsidRDefault="003E20A2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52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last month · 0 comments</w:t>
      </w:r>
    </w:p>
    <w:p w14:paraId="331ECADB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3F58F9C4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  <w:r w:rsidRPr="003E20A2">
        <w:rPr>
          <w:rFonts w:ascii="Segoe UI" w:hAnsi="Segoe UI" w:cs="Segoe UI"/>
          <w:color w:val="24292F"/>
          <w:sz w:val="20"/>
          <w:szCs w:val="20"/>
        </w:rPr>
        <w:t>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적힌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예제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코드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폴더를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이용해서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PenFudanPed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예제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object-detection </w:t>
      </w:r>
      <w:r w:rsidRPr="003E20A2">
        <w:rPr>
          <w:rFonts w:ascii="Segoe UI" w:hAnsi="Segoe UI" w:cs="Segoe UI"/>
          <w:color w:val="24292F"/>
          <w:sz w:val="20"/>
          <w:szCs w:val="20"/>
        </w:rPr>
        <w:t>해보고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이해하기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example code2 clone </w:t>
      </w:r>
      <w:r w:rsidRPr="003E20A2">
        <w:rPr>
          <w:rFonts w:ascii="Segoe UI" w:hAnsi="Segoe UI" w:cs="Segoe UI"/>
          <w:color w:val="24292F"/>
          <w:sz w:val="20"/>
          <w:szCs w:val="20"/>
        </w:rPr>
        <w:t>코딩하기</w:t>
      </w:r>
    </w:p>
    <w:p w14:paraId="5372B59C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72AE009A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 code1</w:t>
      </w:r>
    </w:p>
    <w:p w14:paraId="185A1978" w14:textId="77777777" w:rsidR="0057110C" w:rsidRPr="003E20A2" w:rsidRDefault="0057110C" w:rsidP="0057110C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./pytorch_fintuning_example/Pytorch-Object-Detection-Fintuning-Tutorial-1/...</w:t>
      </w:r>
    </w:p>
    <w:p w14:paraId="538FDE72" w14:textId="77777777" w:rsidR="0057110C" w:rsidRPr="003E20A2" w:rsidRDefault="0057110C" w:rsidP="0057110C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github: </w:t>
      </w:r>
      <w:hyperlink r:id="rId53" w:history="1">
        <w:r w:rsidRPr="003E20A2">
          <w:rPr>
            <w:rStyle w:val="a6"/>
            <w:rFonts w:ascii="Segoe UI" w:hAnsi="Segoe UI" w:cs="Segoe UI"/>
            <w:szCs w:val="20"/>
          </w:rPr>
          <w:t>https://github.com/MizzleAa/Pytorch-Object-Detection-Fintuning-Tutorial-1</w:t>
        </w:r>
      </w:hyperlink>
    </w:p>
    <w:p w14:paraId="51558AB0" w14:textId="77777777" w:rsidR="0057110C" w:rsidRPr="003E20A2" w:rsidRDefault="0057110C" w:rsidP="0057110C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tistory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 </w:t>
      </w:r>
      <w:hyperlink r:id="rId54" w:history="1">
        <w:r w:rsidRPr="003E20A2">
          <w:rPr>
            <w:rStyle w:val="a6"/>
            <w:rFonts w:ascii="Segoe UI" w:hAnsi="Segoe UI" w:cs="Segoe UI"/>
            <w:szCs w:val="20"/>
          </w:rPr>
          <w:t>https://mizzlena.tistory.com/38</w:t>
        </w:r>
      </w:hyperlink>
    </w:p>
    <w:p w14:paraId="59B66285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 code2</w:t>
      </w:r>
    </w:p>
    <w:p w14:paraId="44EE6753" w14:textId="77777777" w:rsidR="0057110C" w:rsidRPr="003E20A2" w:rsidRDefault="0057110C" w:rsidP="0057110C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./pytorch_fintuning_example/Pytorch-Object-Detection-Fintuning-Tutorial-2/...</w:t>
      </w:r>
    </w:p>
    <w:p w14:paraId="08FEC149" w14:textId="77777777" w:rsidR="0057110C" w:rsidRPr="003E20A2" w:rsidRDefault="0057110C" w:rsidP="0057110C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github: </w:t>
      </w:r>
      <w:hyperlink r:id="rId55" w:history="1">
        <w:r w:rsidRPr="003E20A2">
          <w:rPr>
            <w:rStyle w:val="a6"/>
            <w:rFonts w:ascii="Segoe UI" w:hAnsi="Segoe UI" w:cs="Segoe UI"/>
            <w:szCs w:val="20"/>
          </w:rPr>
          <w:t>https://github.com/MizzleAa/Pytorch-Object-Detection-Fintuning-Tutorial-2</w:t>
        </w:r>
      </w:hyperlink>
    </w:p>
    <w:p w14:paraId="3049B0BD" w14:textId="77777777" w:rsidR="0057110C" w:rsidRPr="003E20A2" w:rsidRDefault="0057110C" w:rsidP="0057110C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tistory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 </w:t>
      </w:r>
      <w:hyperlink r:id="rId56" w:history="1">
        <w:r w:rsidRPr="003E20A2">
          <w:rPr>
            <w:rStyle w:val="a6"/>
            <w:rFonts w:ascii="Segoe UI" w:hAnsi="Segoe UI" w:cs="Segoe UI"/>
            <w:szCs w:val="20"/>
          </w:rPr>
          <w:t>https://mizzlena.tistory.com/39</w:t>
        </w:r>
      </w:hyperlink>
    </w:p>
    <w:p w14:paraId="160E0460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 code2-clone</w:t>
      </w:r>
    </w:p>
    <w:p w14:paraId="32CA95D1" w14:textId="77777777" w:rsidR="0057110C" w:rsidRPr="003E20A2" w:rsidRDefault="0057110C" w:rsidP="0057110C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./pytorch_fintuning_example/Pytorch-Object-Detection-Fintuning-2-clone/...</w:t>
      </w:r>
    </w:p>
    <w:p w14:paraId="20E23C95" w14:textId="77777777" w:rsidR="0057110C" w:rsidRPr="003E20A2" w:rsidRDefault="0057110C" w:rsidP="0057110C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github: </w:t>
      </w:r>
      <w:hyperlink r:id="rId57" w:history="1">
        <w:r w:rsidRPr="003E20A2">
          <w:rPr>
            <w:rStyle w:val="a6"/>
            <w:rFonts w:ascii="Segoe UI" w:hAnsi="Segoe UI" w:cs="Segoe UI"/>
            <w:szCs w:val="20"/>
          </w:rPr>
          <w:t>https://github.com/MizzleAa/Pytorch-Object-Detection-Fintuning-2-clone</w:t>
        </w:r>
      </w:hyperlink>
    </w:p>
    <w:p w14:paraId="223AE8D0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49022E62" w14:textId="77777777" w:rsidR="0057110C" w:rsidRPr="003E20A2" w:rsidRDefault="0057110C" w:rsidP="0057110C">
      <w:pPr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image: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PenFudanPed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(</w:t>
      </w:r>
      <w:hyperlink r:id="rId58" w:history="1">
        <w:r w:rsidRPr="003E20A2">
          <w:rPr>
            <w:rStyle w:val="a6"/>
            <w:rFonts w:ascii="Segoe UI" w:hAnsi="Segoe UI" w:cs="Segoe UI"/>
            <w:szCs w:val="20"/>
          </w:rPr>
          <w:t>https://www.cis.upenn.edu/~jshi/ped_html/</w:t>
        </w:r>
      </w:hyperlink>
      <w:r w:rsidRPr="003E20A2">
        <w:rPr>
          <w:rFonts w:ascii="Segoe UI" w:hAnsi="Segoe UI" w:cs="Segoe UI"/>
          <w:color w:val="24292F"/>
          <w:szCs w:val="20"/>
        </w:rPr>
        <w:t>)</w:t>
      </w:r>
    </w:p>
    <w:p w14:paraId="73BA2FA1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48C21F03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Example</w:t>
      </w:r>
    </w:p>
    <w:p w14:paraId="5A2C82BD" w14:textId="7E45D8A3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845EB3D" wp14:editId="2159B5F8">
            <wp:extent cx="4165292" cy="3124200"/>
            <wp:effectExtent l="0" t="0" r="6985" b="0"/>
            <wp:docPr id="16" name="그림 16" descr="4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292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D5E4073" wp14:editId="40B4DF5C">
            <wp:extent cx="5400040" cy="4170680"/>
            <wp:effectExtent l="0" t="0" r="0" b="1270"/>
            <wp:docPr id="15" name="그림 15" descr="4_0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4_0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lastRenderedPageBreak/>
        <w:drawing>
          <wp:inline distT="0" distB="0" distL="0" distR="0" wp14:anchorId="23DB6BF2" wp14:editId="1537A62B">
            <wp:extent cx="5400040" cy="4170680"/>
            <wp:effectExtent l="0" t="0" r="0" b="1270"/>
            <wp:docPr id="14" name="그림 14" descr="4_1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4_1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33C8F99B" wp14:editId="3D26A233">
            <wp:extent cx="5400040" cy="4170680"/>
            <wp:effectExtent l="0" t="0" r="0" b="1270"/>
            <wp:docPr id="13" name="그림 13" descr="4_2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4_2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lastRenderedPageBreak/>
        <w:drawing>
          <wp:inline distT="0" distB="0" distL="0" distR="0" wp14:anchorId="401C8F38" wp14:editId="0B235353">
            <wp:extent cx="5400040" cy="4170680"/>
            <wp:effectExtent l="0" t="0" r="0" b="1270"/>
            <wp:docPr id="12" name="그림 12" descr="4_3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4_3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22AF1E01" wp14:editId="6E677472">
            <wp:extent cx="5400040" cy="4170680"/>
            <wp:effectExtent l="0" t="0" r="0" b="1270"/>
            <wp:docPr id="11" name="그림 11" descr="4_4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4_4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70DA" w14:textId="262D6F64" w:rsidR="0057110C" w:rsidRPr="003E20A2" w:rsidRDefault="0057110C">
      <w:pPr>
        <w:rPr>
          <w:szCs w:val="20"/>
        </w:rPr>
      </w:pPr>
    </w:p>
    <w:p w14:paraId="14789BBD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lastRenderedPageBreak/>
        <w:t>[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background_image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] train, 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val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, test set #13</w:t>
      </w:r>
    </w:p>
    <w:p w14:paraId="71FB5B81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52F24665" w14:textId="77777777" w:rsidR="0057110C" w:rsidRPr="003E20A2" w:rsidRDefault="003E20A2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71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last month · 0 comments</w:t>
      </w:r>
    </w:p>
    <w:p w14:paraId="2F9E07CF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5C9E63AB" w14:textId="77777777" w:rsidR="0057110C" w:rsidRPr="003E20A2" w:rsidRDefault="003E20A2" w:rsidP="0057110C">
      <w:pPr>
        <w:widowControl/>
        <w:numPr>
          <w:ilvl w:val="0"/>
          <w:numId w:val="16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hyperlink r:id="rId72" w:history="1">
        <w:r w:rsidR="0057110C" w:rsidRPr="003E20A2">
          <w:rPr>
            <w:rStyle w:val="a6"/>
            <w:rFonts w:ascii="Segoe UI" w:hAnsi="Segoe UI" w:cs="Segoe UI"/>
            <w:szCs w:val="20"/>
          </w:rPr>
          <w:t>[background_image] manipulation</w:t>
        </w:r>
        <w:r w:rsidR="0057110C" w:rsidRPr="003E20A2">
          <w:rPr>
            <w:rStyle w:val="a6"/>
            <w:rFonts w:ascii="Segoe UI" w:hAnsi="Segoe UI" w:cs="Segoe UI"/>
            <w:szCs w:val="20"/>
          </w:rPr>
          <w:t>한</w:t>
        </w:r>
        <w:r w:rsidR="0057110C" w:rsidRPr="003E20A2">
          <w:rPr>
            <w:rStyle w:val="a6"/>
            <w:rFonts w:ascii="Segoe UI" w:hAnsi="Segoe UI" w:cs="Segoe UI"/>
            <w:szCs w:val="20"/>
          </w:rPr>
          <w:t xml:space="preserve"> </w:t>
        </w:r>
        <w:r w:rsidR="0057110C" w:rsidRPr="003E20A2">
          <w:rPr>
            <w:rStyle w:val="a6"/>
            <w:rFonts w:ascii="Segoe UI" w:hAnsi="Segoe UI" w:cs="Segoe UI"/>
            <w:szCs w:val="20"/>
          </w:rPr>
          <w:t>데이터들</w:t>
        </w:r>
        <w:r w:rsidR="0057110C" w:rsidRPr="003E20A2">
          <w:rPr>
            <w:rStyle w:val="a6"/>
            <w:rFonts w:ascii="Segoe UI" w:hAnsi="Segoe UI" w:cs="Segoe UI"/>
            <w:szCs w:val="20"/>
          </w:rPr>
          <w:t xml:space="preserve"> </w:t>
        </w:r>
        <w:r w:rsidR="0057110C" w:rsidRPr="003E20A2">
          <w:rPr>
            <w:rStyle w:val="a6"/>
            <w:rFonts w:ascii="Segoe UI" w:hAnsi="Segoe UI" w:cs="Segoe UI"/>
            <w:szCs w:val="20"/>
          </w:rPr>
          <w:t>학습을</w:t>
        </w:r>
        <w:r w:rsidR="0057110C" w:rsidRPr="003E20A2">
          <w:rPr>
            <w:rStyle w:val="a6"/>
            <w:rFonts w:ascii="Segoe UI" w:hAnsi="Segoe UI" w:cs="Segoe UI"/>
            <w:szCs w:val="20"/>
          </w:rPr>
          <w:t xml:space="preserve"> </w:t>
        </w:r>
        <w:r w:rsidR="0057110C" w:rsidRPr="003E20A2">
          <w:rPr>
            <w:rStyle w:val="a6"/>
            <w:rFonts w:ascii="Segoe UI" w:hAnsi="Segoe UI" w:cs="Segoe UI"/>
            <w:szCs w:val="20"/>
          </w:rPr>
          <w:t>위해</w:t>
        </w:r>
        <w:r w:rsidR="0057110C" w:rsidRPr="003E20A2">
          <w:rPr>
            <w:rStyle w:val="a6"/>
            <w:rFonts w:ascii="Segoe UI" w:hAnsi="Segoe UI" w:cs="Segoe UI"/>
            <w:szCs w:val="20"/>
          </w:rPr>
          <w:t xml:space="preserve"> </w:t>
        </w:r>
        <w:r w:rsidR="0057110C" w:rsidRPr="003E20A2">
          <w:rPr>
            <w:rStyle w:val="a6"/>
            <w:rFonts w:ascii="Segoe UI" w:hAnsi="Segoe UI" w:cs="Segoe UI"/>
            <w:szCs w:val="20"/>
          </w:rPr>
          <w:t>변경</w:t>
        </w:r>
        <w:r w:rsidR="0057110C" w:rsidRPr="003E20A2">
          <w:rPr>
            <w:rStyle w:val="issue-shorthand"/>
            <w:rFonts w:ascii="Segoe UI" w:hAnsi="Segoe UI" w:cs="Segoe UI"/>
            <w:color w:val="0000FF"/>
            <w:szCs w:val="20"/>
          </w:rPr>
          <w:t> #14</w:t>
        </w:r>
      </w:hyperlink>
      <w:r w:rsidR="0057110C" w:rsidRPr="003E20A2">
        <w:rPr>
          <w:rFonts w:ascii="Segoe UI" w:hAnsi="Segoe UI" w:cs="Segoe UI"/>
          <w:color w:val="24292F"/>
          <w:szCs w:val="20"/>
        </w:rPr>
        <w:t> </w:t>
      </w:r>
      <w:r w:rsidR="0057110C" w:rsidRPr="003E20A2">
        <w:rPr>
          <w:rFonts w:ascii="Segoe UI" w:hAnsi="Segoe UI" w:cs="Segoe UI"/>
          <w:color w:val="24292F"/>
          <w:szCs w:val="20"/>
        </w:rPr>
        <w:t>까지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완료한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이미지들을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학습하기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위해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train, </w:t>
      </w:r>
      <w:proofErr w:type="spellStart"/>
      <w:r w:rsidR="0057110C" w:rsidRPr="003E20A2">
        <w:rPr>
          <w:rFonts w:ascii="Segoe UI" w:hAnsi="Segoe UI" w:cs="Segoe UI"/>
          <w:color w:val="24292F"/>
          <w:szCs w:val="20"/>
        </w:rPr>
        <w:t>val</w:t>
      </w:r>
      <w:proofErr w:type="spellEnd"/>
      <w:r w:rsidR="0057110C" w:rsidRPr="003E20A2">
        <w:rPr>
          <w:rFonts w:ascii="Segoe UI" w:hAnsi="Segoe UI" w:cs="Segoe UI"/>
          <w:color w:val="24292F"/>
          <w:szCs w:val="20"/>
        </w:rPr>
        <w:t>, test set</w:t>
      </w:r>
      <w:r w:rsidR="0057110C" w:rsidRPr="003E20A2">
        <w:rPr>
          <w:rFonts w:ascii="Segoe UI" w:hAnsi="Segoe UI" w:cs="Segoe UI"/>
          <w:color w:val="24292F"/>
          <w:szCs w:val="20"/>
        </w:rPr>
        <w:t>으로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이미지를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나눈다</w:t>
      </w:r>
      <w:r w:rsidR="0057110C" w:rsidRPr="003E20A2">
        <w:rPr>
          <w:rFonts w:ascii="Segoe UI" w:hAnsi="Segoe UI" w:cs="Segoe UI"/>
          <w:color w:val="24292F"/>
          <w:szCs w:val="20"/>
        </w:rPr>
        <w:t>.</w:t>
      </w:r>
    </w:p>
    <w:p w14:paraId="43627E4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8:1:1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비율로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나눈다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.</w:t>
      </w:r>
    </w:p>
    <w:p w14:paraId="3494080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16,000: 2,000: 2,000</w:t>
      </w:r>
    </w:p>
    <w:p w14:paraId="2E047C90" w14:textId="77777777" w:rsidR="0057110C" w:rsidRPr="003E20A2" w:rsidRDefault="0057110C" w:rsidP="0057110C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low, high </w:t>
      </w:r>
      <w:r w:rsidRPr="003E20A2">
        <w:rPr>
          <w:rFonts w:ascii="Segoe UI" w:hAnsi="Segoe UI" w:cs="Segoe UI"/>
          <w:color w:val="24292F"/>
          <w:szCs w:val="20"/>
        </w:rPr>
        <w:t>이미지도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나눠서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관리한다</w:t>
      </w:r>
      <w:r w:rsidRPr="003E20A2">
        <w:rPr>
          <w:rFonts w:ascii="Segoe UI" w:hAnsi="Segoe UI" w:cs="Segoe UI"/>
          <w:color w:val="24292F"/>
          <w:szCs w:val="20"/>
        </w:rPr>
        <w:t>.</w:t>
      </w:r>
    </w:p>
    <w:p w14:paraId="7D2B647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8,000: 1,000: 1,000</w:t>
      </w:r>
    </w:p>
    <w:p w14:paraId="04BB4138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1EC1B62C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manipulation\library\split.py</w:t>
      </w:r>
    </w:p>
    <w:p w14:paraId="08766BA3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420C01C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data</w:t>
      </w:r>
    </w:p>
    <w:p w14:paraId="61AD775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manipulation_image</w:t>
      </w:r>
      <w:proofErr w:type="spellEnd"/>
    </w:p>
    <w:p w14:paraId="56C890C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highlow</w:t>
      </w:r>
      <w:proofErr w:type="spellEnd"/>
    </w:p>
    <w:p w14:paraId="676747B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train</w:t>
      </w:r>
    </w:p>
    <w:p w14:paraId="0037D38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image</w:t>
      </w:r>
    </w:p>
    <w:p w14:paraId="78BAF93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jitter_image</w:t>
      </w:r>
      <w:proofErr w:type="spellEnd"/>
    </w:p>
    <w:p w14:paraId="37F8D4D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ground_truth</w:t>
      </w:r>
      <w:proofErr w:type="spellEnd"/>
    </w:p>
    <w:p w14:paraId="600ABE3B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json</w:t>
      </w:r>
      <w:proofErr w:type="spellEnd"/>
    </w:p>
    <w:p w14:paraId="1730D41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val</w:t>
      </w:r>
      <w:proofErr w:type="spellEnd"/>
    </w:p>
    <w:p w14:paraId="4746785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image</w:t>
      </w:r>
    </w:p>
    <w:p w14:paraId="758260BD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jitter_image</w:t>
      </w:r>
      <w:proofErr w:type="spellEnd"/>
    </w:p>
    <w:p w14:paraId="25C61E0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ground_truth</w:t>
      </w:r>
      <w:proofErr w:type="spellEnd"/>
    </w:p>
    <w:p w14:paraId="3C7AFDF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json</w:t>
      </w:r>
      <w:proofErr w:type="spellEnd"/>
    </w:p>
    <w:p w14:paraId="556E87A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test</w:t>
      </w:r>
    </w:p>
    <w:p w14:paraId="0C573371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image</w:t>
      </w:r>
    </w:p>
    <w:p w14:paraId="085D2FC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jitter_image</w:t>
      </w:r>
      <w:proofErr w:type="spellEnd"/>
    </w:p>
    <w:p w14:paraId="79FD86F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ground_truth</w:t>
      </w:r>
      <w:proofErr w:type="spellEnd"/>
    </w:p>
    <w:p w14:paraId="0E3027C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json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</w:t>
      </w:r>
    </w:p>
    <w:p w14:paraId="6873841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high</w:t>
      </w:r>
    </w:p>
    <w:p w14:paraId="329E5A8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train</w:t>
      </w:r>
    </w:p>
    <w:p w14:paraId="00043C3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jitter_image</w:t>
      </w:r>
      <w:proofErr w:type="spellEnd"/>
    </w:p>
    <w:p w14:paraId="3D87134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ground_truth</w:t>
      </w:r>
      <w:proofErr w:type="spellEnd"/>
    </w:p>
    <w:p w14:paraId="01FA4F1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json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</w:t>
      </w:r>
    </w:p>
    <w:p w14:paraId="7AB95968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val</w:t>
      </w:r>
      <w:proofErr w:type="spellEnd"/>
    </w:p>
    <w:p w14:paraId="33A7D72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jitter_image</w:t>
      </w:r>
      <w:proofErr w:type="spellEnd"/>
    </w:p>
    <w:p w14:paraId="48F4F091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ground_truth</w:t>
      </w:r>
      <w:proofErr w:type="spellEnd"/>
    </w:p>
    <w:p w14:paraId="77BDD3D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json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</w:t>
      </w:r>
    </w:p>
    <w:p w14:paraId="4876131D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test</w:t>
      </w:r>
    </w:p>
    <w:p w14:paraId="74C8182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jitter_image</w:t>
      </w:r>
      <w:proofErr w:type="spellEnd"/>
    </w:p>
    <w:p w14:paraId="3B544B9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lastRenderedPageBreak/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ground_truth</w:t>
      </w:r>
      <w:proofErr w:type="spellEnd"/>
    </w:p>
    <w:p w14:paraId="2BE5BB2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json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</w:t>
      </w:r>
    </w:p>
    <w:p w14:paraId="274976F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low</w:t>
      </w:r>
    </w:p>
    <w:p w14:paraId="486603F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train</w:t>
      </w:r>
    </w:p>
    <w:p w14:paraId="0CB264C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jitter_image</w:t>
      </w:r>
      <w:proofErr w:type="spellEnd"/>
    </w:p>
    <w:p w14:paraId="32D12EE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ground_truth</w:t>
      </w:r>
      <w:proofErr w:type="spellEnd"/>
    </w:p>
    <w:p w14:paraId="1E009954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json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</w:t>
      </w:r>
    </w:p>
    <w:p w14:paraId="1806DD5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val</w:t>
      </w:r>
      <w:proofErr w:type="spellEnd"/>
    </w:p>
    <w:p w14:paraId="5A664AC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jitter_image</w:t>
      </w:r>
      <w:proofErr w:type="spellEnd"/>
    </w:p>
    <w:p w14:paraId="21500EB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ground_truth</w:t>
      </w:r>
      <w:proofErr w:type="spellEnd"/>
    </w:p>
    <w:p w14:paraId="1751221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json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</w:t>
      </w:r>
    </w:p>
    <w:p w14:paraId="1E960BF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test</w:t>
      </w:r>
    </w:p>
    <w:p w14:paraId="7D552E3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jitter_image</w:t>
      </w:r>
      <w:proofErr w:type="spellEnd"/>
    </w:p>
    <w:p w14:paraId="47DAABA7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ground_truth</w:t>
      </w:r>
      <w:proofErr w:type="spellEnd"/>
    </w:p>
    <w:p w14:paraId="2AF7FE03" w14:textId="77777777" w:rsidR="0057110C" w:rsidRPr="003E20A2" w:rsidRDefault="0057110C" w:rsidP="0057110C">
      <w:pPr>
        <w:pStyle w:val="HTML0"/>
        <w:shd w:val="clear" w:color="auto" w:fill="FFFFFF"/>
        <w:rPr>
          <w:rFonts w:ascii="Consolas" w:hAnsi="Consolas"/>
          <w:color w:val="24292F"/>
          <w:sz w:val="20"/>
          <w:szCs w:val="20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json</w:t>
      </w:r>
      <w:proofErr w:type="spellEnd"/>
    </w:p>
    <w:p w14:paraId="3C843F58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background_image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] manipulation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한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데이터들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학습을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위해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변경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 #14</w:t>
      </w:r>
    </w:p>
    <w:p w14:paraId="387EF1AE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790A6A76" w14:textId="77777777" w:rsidR="0057110C" w:rsidRPr="003E20A2" w:rsidRDefault="003E20A2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73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last month · 0 comments</w:t>
      </w:r>
    </w:p>
    <w:p w14:paraId="6F79DB9C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30EAF08D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(</w:t>
      </w:r>
      <w:hyperlink r:id="rId74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#13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Fonts w:ascii="Segoe UI" w:hAnsi="Segoe UI" w:cs="Segoe UI"/>
          <w:color w:val="24292F"/>
          <w:sz w:val="20"/>
          <w:szCs w:val="20"/>
        </w:rPr>
        <w:t>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하기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위해서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manipulation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데이터들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변경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</w:p>
    <w:p w14:paraId="401B14E2" w14:textId="77777777" w:rsidR="0057110C" w:rsidRPr="003E20A2" w:rsidRDefault="0057110C" w:rsidP="0057110C">
      <w:pPr>
        <w:pStyle w:val="a3"/>
        <w:numPr>
          <w:ilvl w:val="0"/>
          <w:numId w:val="1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json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파일을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수정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color w:val="24292F"/>
          <w:sz w:val="20"/>
          <w:szCs w:val="20"/>
        </w:rPr>
        <w:t>변경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사항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및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중요한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부분은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ETC</w:t>
      </w:r>
      <w:r w:rsidRPr="003E20A2">
        <w:rPr>
          <w:rFonts w:ascii="Segoe UI" w:hAnsi="Segoe UI" w:cs="Segoe UI"/>
          <w:color w:val="24292F"/>
          <w:sz w:val="20"/>
          <w:szCs w:val="20"/>
        </w:rPr>
        <w:t>에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>굵음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Fonts w:ascii="Segoe UI" w:hAnsi="Segoe UI" w:cs="Segoe UI"/>
          <w:color w:val="24292F"/>
          <w:sz w:val="20"/>
          <w:szCs w:val="20"/>
        </w:rPr>
        <w:t>표시</w:t>
      </w:r>
    </w:p>
    <w:p w14:paraId="69FCFCC3" w14:textId="77777777" w:rsidR="0057110C" w:rsidRPr="003E20A2" w:rsidRDefault="0057110C" w:rsidP="0057110C">
      <w:pPr>
        <w:pStyle w:val="a3"/>
        <w:numPr>
          <w:ilvl w:val="0"/>
          <w:numId w:val="1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합성할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당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최소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3</w:t>
      </w:r>
      <w:r w:rsidRPr="003E20A2">
        <w:rPr>
          <w:rFonts w:ascii="Segoe UI" w:hAnsi="Segoe UI" w:cs="Segoe UI"/>
          <w:color w:val="24292F"/>
          <w:sz w:val="20"/>
          <w:szCs w:val="20"/>
        </w:rPr>
        <w:t>개에서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5</w:t>
      </w:r>
      <w:r w:rsidRPr="003E20A2">
        <w:rPr>
          <w:rFonts w:ascii="Segoe UI" w:hAnsi="Segoe UI" w:cs="Segoe UI"/>
          <w:color w:val="24292F"/>
          <w:sz w:val="20"/>
          <w:szCs w:val="20"/>
        </w:rPr>
        <w:t>개로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변경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color w:val="24292F"/>
          <w:sz w:val="20"/>
          <w:szCs w:val="20"/>
        </w:rPr>
        <w:t>즉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하나에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들어가는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총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12~20</w:t>
      </w:r>
      <w:r w:rsidRPr="003E20A2">
        <w:rPr>
          <w:rFonts w:ascii="Segoe UI" w:hAnsi="Segoe UI" w:cs="Segoe UI"/>
          <w:color w:val="24292F"/>
          <w:sz w:val="20"/>
          <w:szCs w:val="20"/>
        </w:rPr>
        <w:t>개</w:t>
      </w:r>
    </w:p>
    <w:p w14:paraId="2979BCCD" w14:textId="77777777" w:rsidR="0057110C" w:rsidRPr="003E20A2" w:rsidRDefault="0057110C" w:rsidP="0057110C">
      <w:pPr>
        <w:pStyle w:val="a3"/>
        <w:numPr>
          <w:ilvl w:val="0"/>
          <w:numId w:val="1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color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jettering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low, high </w:t>
      </w:r>
      <w:r w:rsidRPr="003E20A2">
        <w:rPr>
          <w:rFonts w:ascii="Segoe UI" w:hAnsi="Segoe UI" w:cs="Segoe UI"/>
          <w:color w:val="24292F"/>
          <w:sz w:val="20"/>
          <w:szCs w:val="20"/>
        </w:rPr>
        <w:t>상관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없이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color jitter</w:t>
      </w:r>
      <w:r w:rsidRPr="003E20A2">
        <w:rPr>
          <w:rFonts w:ascii="Segoe UI" w:hAnsi="Segoe UI" w:cs="Segoe UI"/>
          <w:color w:val="24292F"/>
          <w:sz w:val="20"/>
          <w:szCs w:val="20"/>
        </w:rPr>
        <w:t>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랜덤으로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75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https://pytorch.org/vision/main/generated/torchvision.transforms.ColorJitter.html</w:t>
        </w:r>
      </w:hyperlink>
    </w:p>
    <w:p w14:paraId="3E4CD6E5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24DCE18A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data.json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구조</w:t>
      </w:r>
    </w:p>
    <w:p w14:paraId="48C53683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1. image</w:t>
      </w:r>
    </w:p>
    <w:p w14:paraId="50C90F17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  <w:proofErr w:type="spellEnd"/>
    </w:p>
    <w:p w14:paraId="4C54B47B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dataset_id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: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1</w:t>
      </w:r>
    </w:p>
    <w:p w14:paraId="689CA554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path: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위치</w:t>
      </w:r>
    </w:p>
    <w:p w14:paraId="5C7F6EC4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file_name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이름</w:t>
      </w:r>
    </w:p>
    <w:p w14:paraId="1FC93A95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width, height</w:t>
      </w:r>
    </w:p>
    <w:p w14:paraId="05D936C1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2. categories</w:t>
      </w:r>
    </w:p>
    <w:p w14:paraId="79164EAB" w14:textId="77777777" w:rsidR="0057110C" w:rsidRPr="003E20A2" w:rsidRDefault="0057110C" w:rsidP="0057110C">
      <w:pPr>
        <w:widowControl/>
        <w:numPr>
          <w:ilvl w:val="0"/>
          <w:numId w:val="20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  <w:proofErr w:type="spellEnd"/>
    </w:p>
    <w:p w14:paraId="67D4FE0A" w14:textId="77777777" w:rsidR="0057110C" w:rsidRPr="003E20A2" w:rsidRDefault="0057110C" w:rsidP="0057110C">
      <w:pPr>
        <w:widowControl/>
        <w:numPr>
          <w:ilvl w:val="0"/>
          <w:numId w:val="2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name: name</w:t>
      </w:r>
      <w:r w:rsidRPr="003E20A2">
        <w:rPr>
          <w:rFonts w:ascii="Segoe UI" w:hAnsi="Segoe UI" w:cs="Segoe UI"/>
          <w:color w:val="24292F"/>
          <w:szCs w:val="20"/>
        </w:rPr>
        <w:br/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{1: knife, 2: gun, 3: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bettery</w:t>
      </w:r>
      <w:proofErr w:type="spellEnd"/>
      <w:r w:rsidRPr="003E20A2">
        <w:rPr>
          <w:rStyle w:val="a4"/>
          <w:rFonts w:ascii="Segoe UI" w:hAnsi="Segoe UI" w:cs="Segoe UI"/>
          <w:color w:val="24292F"/>
          <w:szCs w:val="20"/>
        </w:rPr>
        <w:t xml:space="preserve">, 4: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laserpointer</w:t>
      </w:r>
      <w:proofErr w:type="spellEnd"/>
      <w:r w:rsidRPr="003E20A2">
        <w:rPr>
          <w:rStyle w:val="a4"/>
          <w:rFonts w:ascii="Segoe UI" w:hAnsi="Segoe UI" w:cs="Segoe UI"/>
          <w:color w:val="24292F"/>
          <w:szCs w:val="20"/>
        </w:rPr>
        <w:t>}</w:t>
      </w:r>
      <w:r w:rsidRPr="003E20A2">
        <w:rPr>
          <w:rFonts w:ascii="Segoe UI" w:hAnsi="Segoe UI" w:cs="Segoe UI"/>
          <w:color w:val="24292F"/>
          <w:szCs w:val="20"/>
        </w:rPr>
        <w:t> (1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시작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7122B2A7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3. annotations</w:t>
      </w:r>
    </w:p>
    <w:p w14:paraId="5B2C9585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id: annotation </w:t>
      </w:r>
      <w:r w:rsidRPr="003E20A2">
        <w:rPr>
          <w:rFonts w:ascii="Segoe UI" w:hAnsi="Segoe UI" w:cs="Segoe UI"/>
          <w:color w:val="24292F"/>
          <w:szCs w:val="20"/>
        </w:rPr>
        <w:t>아이디</w:t>
      </w:r>
      <w:r w:rsidRPr="003E20A2">
        <w:rPr>
          <w:rFonts w:ascii="Segoe UI" w:hAnsi="Segoe UI" w:cs="Segoe UI"/>
          <w:color w:val="24292F"/>
          <w:szCs w:val="20"/>
        </w:rPr>
        <w:t xml:space="preserve">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>!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  <w:proofErr w:type="spellEnd"/>
    </w:p>
    <w:p w14:paraId="5870FC09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image_id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: image </w:t>
      </w:r>
      <w:r w:rsidRPr="003E20A2">
        <w:rPr>
          <w:rFonts w:ascii="Segoe UI" w:hAnsi="Segoe UI" w:cs="Segoe UI"/>
          <w:color w:val="24292F"/>
          <w:szCs w:val="20"/>
        </w:rPr>
        <w:t>아이디</w:t>
      </w:r>
    </w:p>
    <w:p w14:paraId="0181D49E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category_id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categories</w:t>
      </w:r>
      <w:r w:rsidRPr="003E20A2">
        <w:rPr>
          <w:rFonts w:ascii="Segoe UI" w:hAnsi="Segoe UI" w:cs="Segoe UI"/>
          <w:color w:val="24292F"/>
          <w:szCs w:val="20"/>
        </w:rPr>
        <w:t>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</w:t>
      </w:r>
      <w:r w:rsidRPr="003E20A2">
        <w:rPr>
          <w:rFonts w:ascii="Segoe UI" w:hAnsi="Segoe UI" w:cs="Segoe UI"/>
          <w:color w:val="24292F"/>
          <w:szCs w:val="20"/>
        </w:rPr>
        <w:t>(1</w:t>
      </w:r>
      <w:r w:rsidRPr="003E20A2">
        <w:rPr>
          <w:rFonts w:ascii="Segoe UI" w:hAnsi="Segoe UI" w:cs="Segoe UI"/>
          <w:color w:val="24292F"/>
          <w:szCs w:val="20"/>
        </w:rPr>
        <w:t>이면</w:t>
      </w:r>
      <w:r w:rsidRPr="003E20A2">
        <w:rPr>
          <w:rFonts w:ascii="Segoe UI" w:hAnsi="Segoe UI" w:cs="Segoe UI"/>
          <w:color w:val="24292F"/>
          <w:szCs w:val="20"/>
        </w:rPr>
        <w:t xml:space="preserve"> knife)</w:t>
      </w:r>
    </w:p>
    <w:p w14:paraId="6CC661BA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segmentation: </w:t>
      </w:r>
      <w:r w:rsidRPr="003E20A2">
        <w:rPr>
          <w:rFonts w:ascii="Segoe UI" w:hAnsi="Segoe UI" w:cs="Segoe UI"/>
          <w:color w:val="24292F"/>
          <w:szCs w:val="20"/>
        </w:rPr>
        <w:t>해당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데이터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점들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x,y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차례로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</w:t>
      </w:r>
    </w:p>
    <w:p w14:paraId="119FFC7C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area: w*h</w:t>
      </w:r>
    </w:p>
    <w:p w14:paraId="41A5CCE1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bbox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x0, y0, w, h</w:t>
      </w:r>
    </w:p>
    <w:p w14:paraId="10B1B78C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0CDB273E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</w:t>
      </w:r>
    </w:p>
    <w:p w14:paraId="4E7D1D89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2.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하나에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들어가는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카테고리는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총</w:t>
      </w:r>
      <w:r w:rsidRPr="003E20A2">
        <w:rPr>
          <w:rFonts w:ascii="Segoe UI" w:hAnsi="Segoe UI" w:cs="Segoe UI"/>
          <w:color w:val="24292F"/>
          <w:szCs w:val="20"/>
        </w:rPr>
        <w:t xml:space="preserve"> 12~20</w:t>
      </w:r>
      <w:r w:rsidRPr="003E20A2">
        <w:rPr>
          <w:rFonts w:ascii="Segoe UI" w:hAnsi="Segoe UI" w:cs="Segoe UI"/>
          <w:color w:val="24292F"/>
          <w:szCs w:val="20"/>
        </w:rPr>
        <w:t>개</w:t>
      </w:r>
    </w:p>
    <w:p w14:paraId="30E2EA76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- manipulation</w:t>
      </w:r>
    </w:p>
    <w:p w14:paraId="0C49749B" w14:textId="29FE72E0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51E6448D" wp14:editId="7A6C5B7B">
            <wp:extent cx="5731510" cy="3042285"/>
            <wp:effectExtent l="0" t="0" r="2540" b="5715"/>
            <wp:docPr id="20" name="그림 20" descr="image">
              <a:hlinkClick xmlns:a="http://schemas.openxmlformats.org/drawingml/2006/main" r:id="rId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">
                      <a:hlinkClick r:id="rId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1993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 xml:space="preserve">-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groundtruths</w:t>
      </w:r>
      <w:proofErr w:type="spellEnd"/>
    </w:p>
    <w:p w14:paraId="39E1103E" w14:textId="46F8CD51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9E0BCA1" wp14:editId="6F73C27B">
            <wp:extent cx="5731510" cy="3065145"/>
            <wp:effectExtent l="0" t="0" r="2540" b="1905"/>
            <wp:docPr id="19" name="그림 19" descr="image">
              <a:hlinkClick xmlns:a="http://schemas.openxmlformats.org/drawingml/2006/main" r:id="rId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">
                      <a:hlinkClick r:id="rId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ED79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4. color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jettering</w:t>
      </w:r>
      <w:proofErr w:type="spellEnd"/>
    </w:p>
    <w:p w14:paraId="44FAF15B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- jetting image</w:t>
      </w:r>
    </w:p>
    <w:p w14:paraId="6A0A04F3" w14:textId="2D2612F4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DB11314" wp14:editId="3BC91B38">
            <wp:extent cx="5731510" cy="3037840"/>
            <wp:effectExtent l="0" t="0" r="2540" b="0"/>
            <wp:docPr id="18" name="그림 18" descr="image">
              <a:hlinkClick xmlns:a="http://schemas.openxmlformats.org/drawingml/2006/main" r:id="rId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">
                      <a:hlinkClick r:id="rId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CD6C4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 xml:space="preserve">-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groundtruths</w:t>
      </w:r>
      <w:proofErr w:type="spellEnd"/>
    </w:p>
    <w:p w14:paraId="7377D3AC" w14:textId="2E36CC1F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5D35AEA5" wp14:editId="6638DB02">
            <wp:extent cx="5731510" cy="3014345"/>
            <wp:effectExtent l="0" t="0" r="2540" b="0"/>
            <wp:docPr id="17" name="그림 17" descr="image">
              <a:hlinkClick xmlns:a="http://schemas.openxmlformats.org/drawingml/2006/main" r:id="rId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">
                      <a:hlinkClick r:id="rId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71384" w14:textId="0D2B588E" w:rsidR="0057110C" w:rsidRPr="003E20A2" w:rsidRDefault="0057110C">
      <w:pPr>
        <w:rPr>
          <w:szCs w:val="20"/>
        </w:rPr>
      </w:pPr>
    </w:p>
    <w:p w14:paraId="174D2AF2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mask_rcnn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] CUDA + 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cuDNN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설치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 #15</w:t>
      </w:r>
    </w:p>
    <w:p w14:paraId="06754801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5C5809C8" w14:textId="77777777" w:rsidR="0057110C" w:rsidRPr="003E20A2" w:rsidRDefault="003E20A2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84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last month · 0 comments</w:t>
      </w:r>
    </w:p>
    <w:p w14:paraId="74CE9083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338AED26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GPU: NVIDIA GeForce RTX 3090</w:t>
      </w:r>
    </w:p>
    <w:p w14:paraId="73B89282" w14:textId="77777777" w:rsidR="0057110C" w:rsidRPr="003E20A2" w:rsidRDefault="0057110C" w:rsidP="0057110C">
      <w:pPr>
        <w:widowControl/>
        <w:numPr>
          <w:ilvl w:val="0"/>
          <w:numId w:val="22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Compute Capability: 8.6</w:t>
      </w:r>
    </w:p>
    <w:p w14:paraId="0AD97EEA" w14:textId="77777777" w:rsidR="0057110C" w:rsidRPr="003E20A2" w:rsidRDefault="0057110C" w:rsidP="0057110C">
      <w:pPr>
        <w:widowControl/>
        <w:numPr>
          <w:ilvl w:val="0"/>
          <w:numId w:val="2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CUDA SDK 11.1 – </w:t>
      </w:r>
      <w:r w:rsidRPr="003E20A2">
        <w:rPr>
          <w:rStyle w:val="a4"/>
          <w:rFonts w:ascii="Segoe UI" w:hAnsi="Segoe UI" w:cs="Segoe UI"/>
          <w:color w:val="24292F"/>
          <w:szCs w:val="20"/>
        </w:rPr>
        <w:t>11.4</w:t>
      </w:r>
      <w:r w:rsidRPr="003E20A2">
        <w:rPr>
          <w:rFonts w:ascii="Segoe UI" w:hAnsi="Segoe UI" w:cs="Segoe UI"/>
          <w:color w:val="24292F"/>
          <w:szCs w:val="20"/>
        </w:rPr>
        <w:br/>
        <w:t>&lt;CUDA SDK 11.1 – 11.4 support for compute capability 3.5 – 8.6 (Kepler (in part), Maxwell, Pascal, Volta, Turing, Ampere (in part))&gt;</w:t>
      </w:r>
    </w:p>
    <w:p w14:paraId="54E689E2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설치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코드</w:t>
      </w:r>
    </w:p>
    <w:p w14:paraId="2B4489C1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</w:rPr>
        <w:t xml:space="preserve">ERROR: Could not find a version that satisfies the requirement torch==1.13.1+cu117 (from versions: 1.7.1, 1.8.0, 1.8.1, 1.9.0, 1.9.1, 1.10.0, 1.10.1, 1.10.2, 1.11.0, 1.12.0, 1.12.1, 1.13.0, 1.13.1) ERROR: No matching distribution found for torch==1.13.1+cu117 </w:t>
      </w:r>
    </w:p>
    <w:p w14:paraId="7F65851B" w14:textId="77777777" w:rsidR="0057110C" w:rsidRPr="003E20A2" w:rsidRDefault="0057110C" w:rsidP="0057110C">
      <w:pPr>
        <w:widowControl/>
        <w:numPr>
          <w:ilvl w:val="0"/>
          <w:numId w:val="2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python -m pip install torch==1.13.1+cu117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torchvision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==0.14.1+cu117 -f </w:t>
      </w:r>
      <w:hyperlink r:id="rId85" w:history="1">
        <w:r w:rsidRPr="003E20A2">
          <w:rPr>
            <w:rStyle w:val="a6"/>
            <w:rFonts w:ascii="Segoe UI" w:hAnsi="Segoe UI" w:cs="Segoe UI"/>
            <w:szCs w:val="20"/>
          </w:rPr>
          <w:t>https://download.pytorch.org/whl/torch_stable.html</w:t>
        </w:r>
      </w:hyperlink>
    </w:p>
    <w:p w14:paraId="74B04E66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2ABC86FB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del w:id="0" w:author="Unknown">
        <w:r w:rsidRPr="003E20A2">
          <w:rPr>
            <w:rFonts w:ascii="Segoe UI" w:hAnsi="Segoe UI" w:cs="Segoe UI"/>
            <w:color w:val="24292F"/>
            <w:sz w:val="20"/>
            <w:szCs w:val="20"/>
          </w:rPr>
          <w:delText>cpu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로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 xml:space="preserve"> 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했을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 xml:space="preserve"> 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때보다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 xml:space="preserve"> 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진짜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 xml:space="preserve"> 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빠르다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...</w:delText>
        </w:r>
      </w:del>
    </w:p>
    <w:p w14:paraId="1D9322A1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참고</w:t>
      </w:r>
    </w:p>
    <w:p w14:paraId="30A42CFE" w14:textId="77777777" w:rsidR="0057110C" w:rsidRPr="003E20A2" w:rsidRDefault="003E20A2" w:rsidP="0057110C">
      <w:pPr>
        <w:widowControl/>
        <w:numPr>
          <w:ilvl w:val="0"/>
          <w:numId w:val="24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hyperlink r:id="rId86" w:history="1">
        <w:r w:rsidR="0057110C" w:rsidRPr="003E20A2">
          <w:rPr>
            <w:rStyle w:val="a6"/>
            <w:rFonts w:ascii="Segoe UI" w:hAnsi="Segoe UI" w:cs="Segoe UI"/>
            <w:szCs w:val="20"/>
          </w:rPr>
          <w:t>https://leonam.tistory.com/98</w:t>
        </w:r>
      </w:hyperlink>
    </w:p>
    <w:p w14:paraId="255ED016" w14:textId="77777777" w:rsidR="0057110C" w:rsidRPr="003E20A2" w:rsidRDefault="003E20A2" w:rsidP="0057110C">
      <w:pPr>
        <w:widowControl/>
        <w:numPr>
          <w:ilvl w:val="0"/>
          <w:numId w:val="24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hyperlink r:id="rId87" w:history="1">
        <w:r w:rsidR="0057110C" w:rsidRPr="003E20A2">
          <w:rPr>
            <w:rStyle w:val="a6"/>
            <w:rFonts w:ascii="Segoe UI" w:hAnsi="Segoe UI" w:cs="Segoe UI"/>
            <w:szCs w:val="20"/>
          </w:rPr>
          <w:t>https://mizzlena.tistory.com/entry/%EC%9D%B8%EA%B3%B5%EC%A7%80%EB%8A%A5-Pytorch-Install</w:t>
        </w:r>
      </w:hyperlink>
    </w:p>
    <w:p w14:paraId="41619E3B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--------------------------</w:t>
      </w:r>
      <w:r w:rsidRPr="003E20A2">
        <w:rPr>
          <w:rFonts w:ascii="Segoe UI" w:hAnsi="Segoe UI" w:cs="Segoe UI"/>
          <w:color w:val="24292F"/>
          <w:sz w:val="20"/>
          <w:szCs w:val="20"/>
        </w:rPr>
        <w:t>이사</w:t>
      </w:r>
      <w:r w:rsidRPr="003E20A2">
        <w:rPr>
          <w:rFonts w:ascii="Segoe UI" w:hAnsi="Segoe UI" w:cs="Segoe UI"/>
          <w:color w:val="24292F"/>
          <w:sz w:val="20"/>
          <w:szCs w:val="20"/>
        </w:rPr>
        <w:t>-------------------------</w:t>
      </w:r>
    </w:p>
    <w:p w14:paraId="590006CA" w14:textId="77777777" w:rsidR="0057110C" w:rsidRPr="003E20A2" w:rsidRDefault="0057110C" w:rsidP="0057110C">
      <w:pPr>
        <w:widowControl/>
        <w:numPr>
          <w:ilvl w:val="0"/>
          <w:numId w:val="2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Compute Capability: 6.1</w:t>
      </w:r>
    </w:p>
    <w:p w14:paraId="7111468D" w14:textId="77777777" w:rsidR="0057110C" w:rsidRPr="003E20A2" w:rsidRDefault="0057110C" w:rsidP="0057110C">
      <w:pPr>
        <w:widowControl/>
        <w:numPr>
          <w:ilvl w:val="0"/>
          <w:numId w:val="25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CUDA SDK 11.1 – </w:t>
      </w:r>
      <w:r w:rsidRPr="003E20A2">
        <w:rPr>
          <w:rStyle w:val="a4"/>
          <w:rFonts w:ascii="Segoe UI" w:hAnsi="Segoe UI" w:cs="Segoe UI"/>
          <w:color w:val="24292F"/>
          <w:szCs w:val="20"/>
        </w:rPr>
        <w:t>11.4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Fonts w:ascii="Segoe UI" w:hAnsi="Segoe UI" w:cs="Segoe UI"/>
          <w:color w:val="24292F"/>
          <w:szCs w:val="20"/>
        </w:rPr>
        <w:t>새로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설치</w:t>
      </w:r>
    </w:p>
    <w:p w14:paraId="52F0EF17" w14:textId="008AB066" w:rsidR="0057110C" w:rsidRPr="003E20A2" w:rsidRDefault="0057110C">
      <w:pPr>
        <w:rPr>
          <w:szCs w:val="20"/>
        </w:rPr>
      </w:pPr>
    </w:p>
    <w:p w14:paraId="1F0164CE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mask_rcnn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] object-detection(manipulation image) #17</w:t>
      </w:r>
    </w:p>
    <w:p w14:paraId="1384E57E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6C64BE28" w14:textId="77777777" w:rsidR="0057110C" w:rsidRPr="003E20A2" w:rsidRDefault="003E20A2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88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3 weeks ago · 0 comments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57110C" w:rsidRPr="003E20A2" w14:paraId="5A1F9449" w14:textId="77777777" w:rsidTr="0057110C">
        <w:tc>
          <w:tcPr>
            <w:tcW w:w="12570" w:type="dxa"/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53990669" w14:textId="77777777" w:rsidR="0057110C" w:rsidRPr="003E20A2" w:rsidRDefault="0057110C">
            <w:pPr>
              <w:pStyle w:val="1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Description</w:t>
            </w:r>
          </w:p>
          <w:p w14:paraId="3097DBAA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예제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코드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COMMON_AI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를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참고해서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manipulation image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들을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학습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,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검증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코드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작성한다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4CD2C35A" w14:textId="77777777" w:rsidR="0057110C" w:rsidRPr="003E20A2" w:rsidRDefault="0057110C">
            <w:pPr>
              <w:pStyle w:val="2"/>
              <w:spacing w:before="360" w:after="240"/>
              <w:rPr>
                <w:rFonts w:ascii="Segoe UI" w:hAnsi="Segoe UI" w:cs="Segoe UI"/>
                <w:szCs w:val="20"/>
              </w:rPr>
            </w:pPr>
            <w:r w:rsidRPr="003E20A2">
              <w:rPr>
                <w:rFonts w:ascii="Segoe UI" w:hAnsi="Segoe UI" w:cs="Segoe UI"/>
                <w:szCs w:val="20"/>
              </w:rPr>
              <w:t>Code</w:t>
            </w:r>
          </w:p>
          <w:p w14:paraId="4C9D2F2F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 w:rsidRPr="003E20A2">
              <w:rPr>
                <w:rFonts w:ascii="Segoe UI" w:hAnsi="Segoe UI" w:cs="Segoe UI"/>
                <w:sz w:val="20"/>
                <w:szCs w:val="20"/>
              </w:rPr>
              <w:t>mask_cnn</w:t>
            </w:r>
            <w:proofErr w:type="spellEnd"/>
          </w:p>
          <w:p w14:paraId="4527EF99" w14:textId="77777777" w:rsidR="0057110C" w:rsidRPr="003E20A2" w:rsidRDefault="0057110C">
            <w:pPr>
              <w:pStyle w:val="1"/>
              <w:spacing w:before="36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ETC</w:t>
            </w:r>
          </w:p>
          <w:p w14:paraId="281F8C09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data</w:t>
            </w:r>
          </w:p>
          <w:p w14:paraId="5D4C0BBC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manipulation_image</w:t>
            </w:r>
            <w:proofErr w:type="spellEnd"/>
          </w:p>
          <w:p w14:paraId="496B1CAA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highlow</w:t>
            </w:r>
            <w:proofErr w:type="spellEnd"/>
          </w:p>
          <w:p w14:paraId="2D3778C8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train</w:t>
            </w:r>
          </w:p>
          <w:p w14:paraId="44214E06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image</w:t>
            </w:r>
          </w:p>
          <w:p w14:paraId="4CBB0CF4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jitter_image</w:t>
            </w:r>
            <w:proofErr w:type="spellEnd"/>
          </w:p>
          <w:p w14:paraId="3EECBF23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ground_truth</w:t>
            </w:r>
            <w:proofErr w:type="spellEnd"/>
          </w:p>
          <w:p w14:paraId="1B6D7B08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json</w:t>
            </w:r>
            <w:proofErr w:type="spellEnd"/>
          </w:p>
          <w:p w14:paraId="5215A92A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val</w:t>
            </w:r>
            <w:proofErr w:type="spellEnd"/>
          </w:p>
          <w:p w14:paraId="24078022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image</w:t>
            </w:r>
          </w:p>
          <w:p w14:paraId="4ECB63F4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jitter_image</w:t>
            </w:r>
            <w:proofErr w:type="spellEnd"/>
          </w:p>
          <w:p w14:paraId="6BC66C0B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ground_truth</w:t>
            </w:r>
            <w:proofErr w:type="spellEnd"/>
          </w:p>
          <w:p w14:paraId="362BCB1F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json</w:t>
            </w:r>
            <w:proofErr w:type="spellEnd"/>
          </w:p>
          <w:p w14:paraId="491C381B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test</w:t>
            </w:r>
          </w:p>
          <w:p w14:paraId="5AA14776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image</w:t>
            </w:r>
          </w:p>
          <w:p w14:paraId="783F6A08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jitter_image</w:t>
            </w:r>
            <w:proofErr w:type="spellEnd"/>
          </w:p>
          <w:p w14:paraId="33D3B1E3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ground_truth</w:t>
            </w:r>
            <w:proofErr w:type="spellEnd"/>
          </w:p>
          <w:p w14:paraId="5B5C2A67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json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</w:t>
            </w:r>
          </w:p>
          <w:p w14:paraId="79D3A28E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high</w:t>
            </w:r>
          </w:p>
          <w:p w14:paraId="47102C6E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train</w:t>
            </w:r>
          </w:p>
          <w:p w14:paraId="528541C4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jitter_image</w:t>
            </w:r>
            <w:proofErr w:type="spellEnd"/>
          </w:p>
          <w:p w14:paraId="5D38D2D2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lastRenderedPageBreak/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ground_truth</w:t>
            </w:r>
            <w:proofErr w:type="spellEnd"/>
          </w:p>
          <w:p w14:paraId="67FC9B3A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json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</w:t>
            </w:r>
          </w:p>
          <w:p w14:paraId="60DBF136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val</w:t>
            </w:r>
            <w:proofErr w:type="spellEnd"/>
          </w:p>
          <w:p w14:paraId="70C18918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jitter_image</w:t>
            </w:r>
            <w:proofErr w:type="spellEnd"/>
          </w:p>
          <w:p w14:paraId="4BB54DD0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ground_truth</w:t>
            </w:r>
            <w:proofErr w:type="spellEnd"/>
          </w:p>
          <w:p w14:paraId="0576F437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json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</w:t>
            </w:r>
          </w:p>
          <w:p w14:paraId="3F8398AE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test</w:t>
            </w:r>
          </w:p>
          <w:p w14:paraId="3685159E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jitter_image</w:t>
            </w:r>
            <w:proofErr w:type="spellEnd"/>
          </w:p>
          <w:p w14:paraId="2A9B100A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ground_truth</w:t>
            </w:r>
            <w:proofErr w:type="spellEnd"/>
          </w:p>
          <w:p w14:paraId="19C3079B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json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</w:t>
            </w:r>
          </w:p>
          <w:p w14:paraId="6A079315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low</w:t>
            </w:r>
          </w:p>
          <w:p w14:paraId="3FA27B4C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train</w:t>
            </w:r>
          </w:p>
          <w:p w14:paraId="5760F750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jitter_image</w:t>
            </w:r>
            <w:proofErr w:type="spellEnd"/>
          </w:p>
          <w:p w14:paraId="3DFC96B3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ground_truth</w:t>
            </w:r>
            <w:proofErr w:type="spellEnd"/>
          </w:p>
          <w:p w14:paraId="1E2E1451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json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</w:t>
            </w:r>
          </w:p>
          <w:p w14:paraId="68CE1F3F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val</w:t>
            </w:r>
            <w:proofErr w:type="spellEnd"/>
          </w:p>
          <w:p w14:paraId="46919A17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jitter_image</w:t>
            </w:r>
            <w:proofErr w:type="spellEnd"/>
          </w:p>
          <w:p w14:paraId="5AD134E7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ground_truth</w:t>
            </w:r>
            <w:proofErr w:type="spellEnd"/>
          </w:p>
          <w:p w14:paraId="26E765E0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json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</w:t>
            </w:r>
          </w:p>
          <w:p w14:paraId="163C01B1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test</w:t>
            </w:r>
          </w:p>
          <w:p w14:paraId="1719A970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jitter_image</w:t>
            </w:r>
            <w:proofErr w:type="spellEnd"/>
          </w:p>
          <w:p w14:paraId="4E85E1C3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ground_truth</w:t>
            </w:r>
            <w:proofErr w:type="spellEnd"/>
          </w:p>
          <w:p w14:paraId="0132D8E6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proofErr w:type="spellEnd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json</w:t>
            </w:r>
            <w:proofErr w:type="spellEnd"/>
          </w:p>
          <w:p w14:paraId="16B7A7FB" w14:textId="77777777" w:rsidR="0057110C" w:rsidRPr="003E20A2" w:rsidRDefault="0057110C">
            <w:pPr>
              <w:pStyle w:val="1"/>
              <w:spacing w:before="36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Result</w:t>
            </w:r>
          </w:p>
          <w:p w14:paraId="1EB3F30C" w14:textId="77777777" w:rsidR="0057110C" w:rsidRPr="003E20A2" w:rsidRDefault="0057110C">
            <w:pPr>
              <w:pStyle w:val="2"/>
              <w:spacing w:before="360" w:after="240"/>
              <w:rPr>
                <w:rFonts w:ascii="Segoe UI" w:hAnsi="Segoe UI" w:cs="Segoe UI"/>
                <w:szCs w:val="20"/>
              </w:rPr>
            </w:pPr>
            <w:r w:rsidRPr="003E20A2">
              <w:rPr>
                <w:rFonts w:ascii="Segoe UI" w:hAnsi="Segoe UI" w:cs="Segoe UI"/>
                <w:szCs w:val="20"/>
              </w:rPr>
              <w:lastRenderedPageBreak/>
              <w:t>Example</w:t>
            </w:r>
          </w:p>
          <w:p w14:paraId="787FCE70" w14:textId="70EF3BB6" w:rsidR="0057110C" w:rsidRPr="003E20A2" w:rsidRDefault="0057110C">
            <w:pPr>
              <w:pStyle w:val="a3"/>
              <w:spacing w:before="0" w:beforeAutospacing="0" w:after="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noProof/>
                <w:color w:val="0000FF"/>
                <w:sz w:val="20"/>
                <w:szCs w:val="20"/>
              </w:rPr>
              <w:lastRenderedPageBreak/>
              <w:drawing>
                <wp:inline distT="0" distB="0" distL="0" distR="0" wp14:anchorId="47FB024A" wp14:editId="14AAA100">
                  <wp:extent cx="5731510" cy="4666615"/>
                  <wp:effectExtent l="0" t="0" r="2540" b="635"/>
                  <wp:docPr id="22" name="그림 22" descr="1998">
                    <a:hlinkClick xmlns:a="http://schemas.openxmlformats.org/drawingml/2006/main" r:id="rId89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1998">
                            <a:hlinkClick r:id="rId89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66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</w:r>
            <w:r w:rsidRPr="003E20A2">
              <w:rPr>
                <w:rFonts w:ascii="Segoe UI" w:hAnsi="Segoe UI" w:cs="Segoe UI"/>
                <w:noProof/>
                <w:color w:val="0000FF"/>
                <w:sz w:val="20"/>
                <w:szCs w:val="20"/>
              </w:rPr>
              <w:lastRenderedPageBreak/>
              <w:drawing>
                <wp:inline distT="0" distB="0" distL="0" distR="0" wp14:anchorId="0393AE79" wp14:editId="4AEF264F">
                  <wp:extent cx="5731510" cy="4666615"/>
                  <wp:effectExtent l="0" t="0" r="2540" b="635"/>
                  <wp:docPr id="21" name="그림 21" descr="1999">
                    <a:hlinkClick xmlns:a="http://schemas.openxmlformats.org/drawingml/2006/main" r:id="rId91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1999">
                            <a:hlinkClick r:id="rId91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66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8A4D7" w14:textId="77777777" w:rsidR="0057110C" w:rsidRPr="003E20A2" w:rsidRDefault="0057110C" w:rsidP="0057110C">
      <w:pPr>
        <w:pStyle w:val="z-"/>
        <w:rPr>
          <w:sz w:val="20"/>
          <w:szCs w:val="20"/>
        </w:rPr>
      </w:pPr>
      <w:r w:rsidRPr="003E20A2">
        <w:rPr>
          <w:rFonts w:hint="eastAsia"/>
          <w:sz w:val="20"/>
          <w:szCs w:val="20"/>
        </w:rPr>
        <w:lastRenderedPageBreak/>
        <w:t>양식의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맨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위</w:t>
      </w:r>
    </w:p>
    <w:p w14:paraId="7D288A4B" w14:textId="77777777" w:rsidR="0057110C" w:rsidRPr="003E20A2" w:rsidRDefault="0057110C" w:rsidP="0057110C">
      <w:pPr>
        <w:pStyle w:val="z-0"/>
        <w:rPr>
          <w:sz w:val="20"/>
          <w:szCs w:val="20"/>
        </w:rPr>
      </w:pPr>
      <w:r w:rsidRPr="003E20A2">
        <w:rPr>
          <w:rFonts w:hint="eastAsia"/>
          <w:sz w:val="20"/>
          <w:szCs w:val="20"/>
        </w:rPr>
        <w:t>양식의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맨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아래</w:t>
      </w:r>
    </w:p>
    <w:p w14:paraId="639DEACE" w14:textId="0C037A58" w:rsidR="0057110C" w:rsidRPr="003E20A2" w:rsidRDefault="0057110C">
      <w:pPr>
        <w:rPr>
          <w:szCs w:val="20"/>
        </w:rPr>
      </w:pPr>
    </w:p>
    <w:p w14:paraId="31E1B8EC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mask_rcnn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] object-detection(manipulation image) 2 #18</w:t>
      </w:r>
    </w:p>
    <w:p w14:paraId="3B7FF4C0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36DD3A60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5 tasks done</w:t>
      </w:r>
    </w:p>
    <w:p w14:paraId="6015396F" w14:textId="77777777" w:rsidR="0057110C" w:rsidRPr="003E20A2" w:rsidRDefault="003E20A2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93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2 weeks ago · 0 comments</w:t>
      </w:r>
    </w:p>
    <w:p w14:paraId="424B75D0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63F38653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주어진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실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촬영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test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검증하기</w:t>
      </w:r>
    </w:p>
    <w:p w14:paraId="10750F39" w14:textId="60D88505" w:rsidR="0057110C" w:rsidRPr="003E20A2" w:rsidRDefault="0057110C" w:rsidP="0057110C">
      <w:pPr>
        <w:pStyle w:val="task-list-item"/>
        <w:numPr>
          <w:ilvl w:val="0"/>
          <w:numId w:val="26"/>
        </w:numPr>
        <w:shd w:val="clear" w:color="auto" w:fill="FFFFFF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object w:dxaOrig="225" w:dyaOrig="225" w14:anchorId="47D504AB">
          <v:shape id="_x0000_i1071" type="#_x0000_t75" style="width:18pt;height:13.9pt" o:ole="">
            <v:imagedata r:id="rId30" o:title=""/>
          </v:shape>
          <w:control r:id="rId94" w:name="DefaultOcxName7" w:shapeid="_x0000_i1071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> background image</w:t>
      </w:r>
      <w:r w:rsidRPr="003E20A2">
        <w:rPr>
          <w:rFonts w:ascii="Segoe UI" w:hAnsi="Segoe UI" w:cs="Segoe UI"/>
          <w:color w:val="24292F"/>
          <w:sz w:val="20"/>
          <w:szCs w:val="20"/>
        </w:rPr>
        <w:t>들을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700x700</w:t>
      </w:r>
      <w:r w:rsidRPr="003E20A2">
        <w:rPr>
          <w:rFonts w:ascii="Segoe UI" w:hAnsi="Segoe UI" w:cs="Segoe UI"/>
          <w:color w:val="24292F"/>
          <w:sz w:val="20"/>
          <w:szCs w:val="20"/>
        </w:rPr>
        <w:t>으로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변경해서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합성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만들기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</w:p>
    <w:p w14:paraId="75D5B4DA" w14:textId="5DE77582" w:rsidR="0057110C" w:rsidRPr="003E20A2" w:rsidRDefault="0057110C" w:rsidP="0057110C">
      <w:pPr>
        <w:pStyle w:val="task-list-item"/>
        <w:numPr>
          <w:ilvl w:val="0"/>
          <w:numId w:val="26"/>
        </w:numPr>
        <w:shd w:val="clear" w:color="auto" w:fill="FFFFFF"/>
        <w:spacing w:before="0" w:beforeAutospacing="0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object w:dxaOrig="225" w:dyaOrig="225" w14:anchorId="5220FA66">
          <v:shape id="_x0000_i1074" type="#_x0000_t75" style="width:18pt;height:13.9pt" o:ole="">
            <v:imagedata r:id="rId30" o:title=""/>
          </v:shape>
          <w:control r:id="rId95" w:name="DefaultOcxName11" w:shapeid="_x0000_i1074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> manipulation image</w:t>
      </w:r>
      <w:r w:rsidRPr="003E20A2">
        <w:rPr>
          <w:rFonts w:ascii="Segoe UI" w:hAnsi="Segoe UI" w:cs="Segoe UI"/>
          <w:color w:val="24292F"/>
          <w:sz w:val="20"/>
          <w:szCs w:val="20"/>
        </w:rPr>
        <w:t>들은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9:1</w:t>
      </w:r>
      <w:r w:rsidRPr="003E20A2">
        <w:rPr>
          <w:rFonts w:ascii="Segoe UI" w:hAnsi="Segoe UI" w:cs="Segoe UI"/>
          <w:color w:val="24292F"/>
          <w:sz w:val="20"/>
          <w:szCs w:val="20"/>
        </w:rPr>
        <w:t>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8:2 </w:t>
      </w:r>
      <w:r w:rsidRPr="003E20A2">
        <w:rPr>
          <w:rFonts w:ascii="Segoe UI" w:hAnsi="Segoe UI" w:cs="Segoe UI"/>
          <w:color w:val="24292F"/>
          <w:sz w:val="20"/>
          <w:szCs w:val="20"/>
        </w:rPr>
        <w:t>비율로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train,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val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폴더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분리하기</w:t>
      </w:r>
    </w:p>
    <w:p w14:paraId="22880369" w14:textId="77777777" w:rsidR="0057110C" w:rsidRPr="003E20A2" w:rsidRDefault="0057110C" w:rsidP="0057110C">
      <w:pPr>
        <w:rPr>
          <w:rFonts w:ascii="굴림" w:hAnsi="굴림" w:cs="굴림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br/>
      </w:r>
    </w:p>
    <w:p w14:paraId="56F7A27E" w14:textId="2DCE8DF0" w:rsidR="0057110C" w:rsidRPr="003E20A2" w:rsidRDefault="0057110C" w:rsidP="0057110C">
      <w:pPr>
        <w:pStyle w:val="task-list-item"/>
        <w:numPr>
          <w:ilvl w:val="0"/>
          <w:numId w:val="27"/>
        </w:numPr>
        <w:shd w:val="clear" w:color="auto" w:fill="FFFFFF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object w:dxaOrig="225" w:dyaOrig="225" w14:anchorId="5632F292">
          <v:shape id="_x0000_i1077" type="#_x0000_t75" style="width:18pt;height:13.9pt" o:ole="">
            <v:imagedata r:id="rId30" o:title=""/>
          </v:shape>
          <w:control r:id="rId96" w:name="DefaultOcxName21" w:shapeid="_x0000_i1077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 test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groundtruth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>하기</w:t>
      </w:r>
      <w:r w:rsidRPr="003E20A2">
        <w:rPr>
          <w:rFonts w:ascii="Segoe UI" w:hAnsi="Segoe UI" w:cs="Segoe UI"/>
          <w:color w:val="24292F"/>
          <w:sz w:val="20"/>
          <w:szCs w:val="20"/>
        </w:rPr>
        <w:t>(knife:</w:t>
      </w:r>
      <w:r w:rsidRPr="003E20A2">
        <w:rPr>
          <w:rFonts w:ascii="Segoe UI" w:hAnsi="Segoe UI" w:cs="Segoe UI"/>
          <w:color w:val="24292F"/>
          <w:sz w:val="20"/>
          <w:szCs w:val="20"/>
        </w:rPr>
        <w:t>보라</w:t>
      </w:r>
      <w:r w:rsidRPr="003E20A2">
        <w:rPr>
          <w:rFonts w:ascii="Segoe UI" w:hAnsi="Segoe UI" w:cs="Segoe UI"/>
          <w:color w:val="24292F"/>
          <w:sz w:val="20"/>
          <w:szCs w:val="20"/>
        </w:rPr>
        <w:t>, gun:</w:t>
      </w:r>
      <w:r w:rsidRPr="003E20A2">
        <w:rPr>
          <w:rFonts w:ascii="Segoe UI" w:hAnsi="Segoe UI" w:cs="Segoe UI"/>
          <w:color w:val="24292F"/>
          <w:sz w:val="20"/>
          <w:szCs w:val="20"/>
        </w:rPr>
        <w:t>빨강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, battery: </w:t>
      </w:r>
      <w:r w:rsidRPr="003E20A2">
        <w:rPr>
          <w:rFonts w:ascii="Segoe UI" w:hAnsi="Segoe UI" w:cs="Segoe UI"/>
          <w:color w:val="24292F"/>
          <w:sz w:val="20"/>
          <w:szCs w:val="20"/>
        </w:rPr>
        <w:t>민트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laserpointer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: </w:t>
      </w:r>
      <w:r w:rsidRPr="003E20A2">
        <w:rPr>
          <w:rFonts w:ascii="Segoe UI" w:hAnsi="Segoe UI" w:cs="Segoe UI"/>
          <w:color w:val="24292F"/>
          <w:sz w:val="20"/>
          <w:szCs w:val="20"/>
        </w:rPr>
        <w:t>연초록으로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나타남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</w:p>
    <w:p w14:paraId="7521A352" w14:textId="38F2C94A" w:rsidR="0057110C" w:rsidRPr="003E20A2" w:rsidRDefault="0057110C" w:rsidP="0057110C">
      <w:pPr>
        <w:pStyle w:val="task-list-item"/>
        <w:numPr>
          <w:ilvl w:val="0"/>
          <w:numId w:val="27"/>
        </w:numPr>
        <w:shd w:val="clear" w:color="auto" w:fill="FFFFFF"/>
        <w:spacing w:before="0" w:beforeAutospacing="0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object w:dxaOrig="225" w:dyaOrig="225" w14:anchorId="7B90AADE">
          <v:shape id="_x0000_i1080" type="#_x0000_t75" style="width:18pt;height:13.9pt" o:ole="">
            <v:imagedata r:id="rId30" o:title=""/>
          </v:shape>
          <w:control r:id="rId97" w:name="DefaultOcxName31" w:shapeid="_x0000_i1080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Fonts w:ascii="Segoe UI" w:hAnsi="Segoe UI" w:cs="Segoe UI"/>
          <w:color w:val="24292F"/>
          <w:sz w:val="20"/>
          <w:szCs w:val="20"/>
        </w:rPr>
        <w:t>학습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test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검증하기</w:t>
      </w:r>
    </w:p>
    <w:p w14:paraId="2683820B" w14:textId="5BED46CB" w:rsidR="0057110C" w:rsidRPr="003E20A2" w:rsidRDefault="0057110C" w:rsidP="0057110C">
      <w:pPr>
        <w:pStyle w:val="task-list-item"/>
        <w:numPr>
          <w:ilvl w:val="0"/>
          <w:numId w:val="27"/>
        </w:numPr>
        <w:shd w:val="clear" w:color="auto" w:fill="FFFFFF"/>
        <w:spacing w:before="0" w:beforeAutospacing="0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object w:dxaOrig="225" w:dyaOrig="225" w14:anchorId="77F81310">
          <v:shape id="_x0000_i1083" type="#_x0000_t75" style="width:18pt;height:13.9pt" o:ole="">
            <v:imagedata r:id="rId30" o:title=""/>
          </v:shape>
          <w:control r:id="rId98" w:name="DefaultOcxName41" w:shapeid="_x0000_i1083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 IOU=0.5 </w:t>
      </w:r>
      <w:r w:rsidRPr="003E20A2">
        <w:rPr>
          <w:rFonts w:ascii="Segoe UI" w:hAnsi="Segoe UI" w:cs="Segoe UI"/>
          <w:color w:val="24292F"/>
          <w:sz w:val="20"/>
          <w:szCs w:val="20"/>
        </w:rPr>
        <w:t>이상일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별로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Average precision, Average recall </w:t>
      </w:r>
      <w:r w:rsidRPr="003E20A2">
        <w:rPr>
          <w:rFonts w:ascii="Segoe UI" w:hAnsi="Segoe UI" w:cs="Segoe UI"/>
          <w:color w:val="24292F"/>
          <w:sz w:val="20"/>
          <w:szCs w:val="20"/>
        </w:rPr>
        <w:t>구하기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99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https://velog.io/@joon10266/Objection-Detection-mAP%EB%9E%80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00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https://lapina.tistory.com/98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01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https://herbwood.tistory.com/2</w:t>
        </w:r>
      </w:hyperlink>
    </w:p>
    <w:p w14:paraId="1E20A036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main</w:t>
      </w:r>
      <w:r w:rsidRPr="003E20A2">
        <w:rPr>
          <w:rFonts w:ascii="Segoe UI" w:hAnsi="Segoe UI" w:cs="Segoe UI"/>
          <w:color w:val="24292F"/>
          <w:sz w:val="20"/>
          <w:szCs w:val="20"/>
        </w:rPr>
        <w:t>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340</w:t>
      </w:r>
      <w:r w:rsidRPr="003E20A2">
        <w:rPr>
          <w:rFonts w:ascii="Segoe UI" w:hAnsi="Segoe UI" w:cs="Segoe UI"/>
          <w:color w:val="24292F"/>
          <w:sz w:val="20"/>
          <w:szCs w:val="20"/>
        </w:rPr>
        <w:t>번째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줄에서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구한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json_data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예시이다</w:t>
      </w:r>
      <w:r w:rsidRPr="003E20A2">
        <w:rPr>
          <w:rFonts w:ascii="Segoe UI" w:hAnsi="Segoe UI" w:cs="Segoe UI"/>
          <w:color w:val="24292F"/>
          <w:sz w:val="20"/>
          <w:szCs w:val="20"/>
        </w:rPr>
        <w:t>. predictions</w:t>
      </w:r>
      <w:r w:rsidRPr="003E20A2">
        <w:rPr>
          <w:rFonts w:ascii="Segoe UI" w:hAnsi="Segoe UI" w:cs="Segoe UI"/>
          <w:color w:val="24292F"/>
          <w:sz w:val="20"/>
          <w:szCs w:val="20"/>
        </w:rPr>
        <w:t>에서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score</w:t>
      </w:r>
      <w:r w:rsidRPr="003E20A2">
        <w:rPr>
          <w:rFonts w:ascii="Segoe UI" w:hAnsi="Segoe UI" w:cs="Segoe UI"/>
          <w:color w:val="24292F"/>
          <w:sz w:val="20"/>
          <w:szCs w:val="20"/>
        </w:rPr>
        <w:t>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0.5</w:t>
      </w:r>
      <w:r w:rsidRPr="003E20A2">
        <w:rPr>
          <w:rFonts w:ascii="Segoe UI" w:hAnsi="Segoe UI" w:cs="Segoe UI"/>
          <w:color w:val="24292F"/>
          <w:sz w:val="20"/>
          <w:szCs w:val="20"/>
        </w:rPr>
        <w:t>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것들이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저장되어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있는데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이것을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이용해서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처음부터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구현해보기</w:t>
      </w:r>
      <w:r w:rsidRPr="003E20A2">
        <w:rPr>
          <w:rFonts w:ascii="Segoe UI" w:hAnsi="Segoe UI" w:cs="Segoe UI"/>
          <w:color w:val="24292F"/>
          <w:sz w:val="20"/>
          <w:szCs w:val="20"/>
        </w:rPr>
        <w:t>..!</w:t>
      </w:r>
    </w:p>
    <w:p w14:paraId="64AF04A4" w14:textId="77777777" w:rsidR="0057110C" w:rsidRPr="003E20A2" w:rsidRDefault="0057110C" w:rsidP="0057110C">
      <w:pPr>
        <w:widowControl/>
        <w:numPr>
          <w:ilvl w:val="0"/>
          <w:numId w:val="28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iou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구하기</w:t>
      </w:r>
    </w:p>
    <w:p w14:paraId="2951FD4B" w14:textId="77777777" w:rsidR="0057110C" w:rsidRPr="003E20A2" w:rsidRDefault="0057110C" w:rsidP="0057110C">
      <w:pPr>
        <w:widowControl/>
        <w:numPr>
          <w:ilvl w:val="0"/>
          <w:numId w:val="2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confusion matrix </w:t>
      </w:r>
      <w:r w:rsidRPr="003E20A2">
        <w:rPr>
          <w:rFonts w:ascii="Segoe UI" w:hAnsi="Segoe UI" w:cs="Segoe UI"/>
          <w:color w:val="24292F"/>
          <w:szCs w:val="20"/>
        </w:rPr>
        <w:t>구하기</w:t>
      </w:r>
    </w:p>
    <w:p w14:paraId="496EE76F" w14:textId="77777777" w:rsidR="0057110C" w:rsidRPr="003E20A2" w:rsidRDefault="0057110C" w:rsidP="0057110C">
      <w:pPr>
        <w:widowControl/>
        <w:numPr>
          <w:ilvl w:val="0"/>
          <w:numId w:val="2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recall, precision </w:t>
      </w:r>
      <w:r w:rsidRPr="003E20A2">
        <w:rPr>
          <w:rFonts w:ascii="Segoe UI" w:hAnsi="Segoe UI" w:cs="Segoe UI"/>
          <w:color w:val="24292F"/>
          <w:szCs w:val="20"/>
        </w:rPr>
        <w:t>구하기</w:t>
      </w:r>
    </w:p>
    <w:p w14:paraId="3EB1683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{'boxes': [array([248.92194, 215.11569, 341.88998, 462.15182],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=float32), </w:t>
      </w:r>
    </w:p>
    <w:p w14:paraId="36F7C61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array([313.30914, 164.37004, 420.69952, 334.37543],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5A78595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array([197.76933, 405.19885, 309.72058, 501.4165 ],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5607724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array([354.68762, 348.2364 , 400.53427, 429.05948],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76B7352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array([396.65244, 294.18842, 452.76904, 349.66107],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6D7EF79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array([396.8408 , 238.89511, 433.8597 , 341.11755],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3AECBD8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array([416.8089 , 293.75836, 452.209 , 327.09152],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272F0ED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array([395.8528, 237.3463, 433.5417, 308.0898],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535986E1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array([415.41946, 245.76591, 443.16995, 335.99905],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2C983CBB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array([219.66817, 124.49312, 313.2634 , 295.11   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=float32)],</w:t>
      </w:r>
    </w:p>
    <w:p w14:paraId="675EA75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'masks': [array([[[0, 0, 0, ..., 0, 0, 0],</w:t>
      </w:r>
    </w:p>
    <w:p w14:paraId="3547043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007A31C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6AD4CA8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...,</w:t>
      </w:r>
    </w:p>
    <w:p w14:paraId="0069929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6D29035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5973118D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0]]],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=uint8), array([[[0, 0, 0, ..., 0, 0, 0],</w:t>
      </w:r>
    </w:p>
    <w:p w14:paraId="2E7545B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64010C4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17409E24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...,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=uint8)],</w:t>
      </w:r>
    </w:p>
    <w:p w14:paraId="24FF943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'scores': [array(0.9999877,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=float32), array(0.9999443,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7BE599E1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array(0.99882287,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=float32), array(0.9409943,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324D4AC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array(0.8265976,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=float32), array(0.7886496,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5A3A2F1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array(0.60963416,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=float32), array(0.599601,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=float32),</w:t>
      </w:r>
    </w:p>
    <w:p w14:paraId="052EA40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array(0.54668903,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=float32), array(0.5215575,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=float32)],</w:t>
      </w:r>
    </w:p>
    <w:p w14:paraId="6956C23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'labels': [array(2,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=int64), array(1,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=int64),</w:t>
      </w:r>
    </w:p>
    <w:p w14:paraId="40655128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array(1,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=int64), array(4,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=int64),</w:t>
      </w:r>
    </w:p>
    <w:p w14:paraId="09E7469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array(1,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=int64), array(1,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=int64),</w:t>
      </w:r>
    </w:p>
    <w:p w14:paraId="088B1D1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array(1,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=int64), array(4,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=int64),</w:t>
      </w:r>
    </w:p>
    <w:p w14:paraId="5BE8C5B7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array(1,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=int64), array(1, </w:t>
      </w: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dtype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=int64)]}</w:t>
      </w:r>
    </w:p>
    <w:p w14:paraId="0BF5D1B4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707AA028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train,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val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data.json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구조</w:t>
      </w:r>
    </w:p>
    <w:p w14:paraId="2B5F2075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1. image</w:t>
      </w:r>
    </w:p>
    <w:p w14:paraId="7B6D0124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  <w:proofErr w:type="spellEnd"/>
    </w:p>
    <w:p w14:paraId="1FD1BDB6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lastRenderedPageBreak/>
        <w:t>dataset_id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: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1</w:t>
      </w:r>
    </w:p>
    <w:p w14:paraId="4C67BDDE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path: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위치</w:t>
      </w:r>
    </w:p>
    <w:p w14:paraId="42EBC3D1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file_name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이름</w:t>
      </w:r>
    </w:p>
    <w:p w14:paraId="69C3FE6B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width, height</w:t>
      </w:r>
    </w:p>
    <w:p w14:paraId="1F043261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2. categories</w:t>
      </w:r>
    </w:p>
    <w:p w14:paraId="7F0D6F1A" w14:textId="77777777" w:rsidR="0057110C" w:rsidRPr="003E20A2" w:rsidRDefault="0057110C" w:rsidP="0057110C">
      <w:pPr>
        <w:widowControl/>
        <w:numPr>
          <w:ilvl w:val="0"/>
          <w:numId w:val="30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  <w:proofErr w:type="spellEnd"/>
    </w:p>
    <w:p w14:paraId="416C3DAB" w14:textId="77777777" w:rsidR="0057110C" w:rsidRPr="003E20A2" w:rsidRDefault="0057110C" w:rsidP="0057110C">
      <w:pPr>
        <w:widowControl/>
        <w:numPr>
          <w:ilvl w:val="0"/>
          <w:numId w:val="3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name: name</w:t>
      </w:r>
      <w:r w:rsidRPr="003E20A2">
        <w:rPr>
          <w:rFonts w:ascii="Segoe UI" w:hAnsi="Segoe UI" w:cs="Segoe UI"/>
          <w:color w:val="24292F"/>
          <w:szCs w:val="20"/>
        </w:rPr>
        <w:br/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{1: knife, 2: gun, 3: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bettery</w:t>
      </w:r>
      <w:proofErr w:type="spellEnd"/>
      <w:r w:rsidRPr="003E20A2">
        <w:rPr>
          <w:rStyle w:val="a4"/>
          <w:rFonts w:ascii="Segoe UI" w:hAnsi="Segoe UI" w:cs="Segoe UI"/>
          <w:color w:val="24292F"/>
          <w:szCs w:val="20"/>
        </w:rPr>
        <w:t xml:space="preserve">, 4: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laserpointer</w:t>
      </w:r>
      <w:proofErr w:type="spellEnd"/>
      <w:r w:rsidRPr="003E20A2">
        <w:rPr>
          <w:rStyle w:val="a4"/>
          <w:rFonts w:ascii="Segoe UI" w:hAnsi="Segoe UI" w:cs="Segoe UI"/>
          <w:color w:val="24292F"/>
          <w:szCs w:val="20"/>
        </w:rPr>
        <w:t>}</w:t>
      </w:r>
      <w:r w:rsidRPr="003E20A2">
        <w:rPr>
          <w:rFonts w:ascii="Segoe UI" w:hAnsi="Segoe UI" w:cs="Segoe UI"/>
          <w:color w:val="24292F"/>
          <w:szCs w:val="20"/>
        </w:rPr>
        <w:t> (1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시작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7086A175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3. annotations</w:t>
      </w:r>
    </w:p>
    <w:p w14:paraId="77ED0B9F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id: annotation </w:t>
      </w:r>
      <w:r w:rsidRPr="003E20A2">
        <w:rPr>
          <w:rFonts w:ascii="Segoe UI" w:hAnsi="Segoe UI" w:cs="Segoe UI"/>
          <w:color w:val="24292F"/>
          <w:szCs w:val="20"/>
        </w:rPr>
        <w:t>아이디</w:t>
      </w:r>
      <w:r w:rsidRPr="003E20A2">
        <w:rPr>
          <w:rFonts w:ascii="Segoe UI" w:hAnsi="Segoe UI" w:cs="Segoe UI"/>
          <w:color w:val="24292F"/>
          <w:szCs w:val="20"/>
        </w:rPr>
        <w:t xml:space="preserve">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>!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  <w:proofErr w:type="spellEnd"/>
    </w:p>
    <w:p w14:paraId="5BE3D85C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image_id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: image </w:t>
      </w:r>
      <w:r w:rsidRPr="003E20A2">
        <w:rPr>
          <w:rFonts w:ascii="Segoe UI" w:hAnsi="Segoe UI" w:cs="Segoe UI"/>
          <w:color w:val="24292F"/>
          <w:szCs w:val="20"/>
        </w:rPr>
        <w:t>아이디</w:t>
      </w:r>
    </w:p>
    <w:p w14:paraId="4EF0162A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category_id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categories</w:t>
      </w:r>
      <w:r w:rsidRPr="003E20A2">
        <w:rPr>
          <w:rFonts w:ascii="Segoe UI" w:hAnsi="Segoe UI" w:cs="Segoe UI"/>
          <w:color w:val="24292F"/>
          <w:szCs w:val="20"/>
        </w:rPr>
        <w:t>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</w:t>
      </w:r>
      <w:r w:rsidRPr="003E20A2">
        <w:rPr>
          <w:rFonts w:ascii="Segoe UI" w:hAnsi="Segoe UI" w:cs="Segoe UI"/>
          <w:color w:val="24292F"/>
          <w:szCs w:val="20"/>
        </w:rPr>
        <w:t>(1</w:t>
      </w:r>
      <w:r w:rsidRPr="003E20A2">
        <w:rPr>
          <w:rFonts w:ascii="Segoe UI" w:hAnsi="Segoe UI" w:cs="Segoe UI"/>
          <w:color w:val="24292F"/>
          <w:szCs w:val="20"/>
        </w:rPr>
        <w:t>이면</w:t>
      </w:r>
      <w:r w:rsidRPr="003E20A2">
        <w:rPr>
          <w:rFonts w:ascii="Segoe UI" w:hAnsi="Segoe UI" w:cs="Segoe UI"/>
          <w:color w:val="24292F"/>
          <w:szCs w:val="20"/>
        </w:rPr>
        <w:t xml:space="preserve"> knife)</w:t>
      </w:r>
    </w:p>
    <w:p w14:paraId="6B8F33CE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segmentation: </w:t>
      </w:r>
      <w:r w:rsidRPr="003E20A2">
        <w:rPr>
          <w:rFonts w:ascii="Segoe UI" w:hAnsi="Segoe UI" w:cs="Segoe UI"/>
          <w:color w:val="24292F"/>
          <w:szCs w:val="20"/>
        </w:rPr>
        <w:t>해당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데이터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점들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x,y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차례로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</w:t>
      </w:r>
    </w:p>
    <w:p w14:paraId="6FC34AE9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area: w*h</w:t>
      </w:r>
    </w:p>
    <w:p w14:paraId="321DCE32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bbox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x0, y0, w, h</w:t>
      </w:r>
    </w:p>
    <w:p w14:paraId="3C7C3040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0353EA29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lastRenderedPageBreak/>
        <w:t>min_score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0.9</w:t>
      </w:r>
    </w:p>
    <w:p w14:paraId="454AD161" w14:textId="557394CD" w:rsidR="0057110C" w:rsidRPr="003E20A2" w:rsidRDefault="0057110C" w:rsidP="0057110C">
      <w:pPr>
        <w:widowControl/>
        <w:numPr>
          <w:ilvl w:val="0"/>
          <w:numId w:val="32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groundtruth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한</w:t>
      </w:r>
      <w:r w:rsidRPr="003E20A2">
        <w:rPr>
          <w:rFonts w:ascii="Segoe UI" w:hAnsi="Segoe UI" w:cs="Segoe UI"/>
          <w:color w:val="24292F"/>
          <w:szCs w:val="20"/>
        </w:rPr>
        <w:t xml:space="preserve"> test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Cs w:val="20"/>
        </w:rPr>
        <w:drawing>
          <wp:inline distT="0" distB="0" distL="0" distR="0" wp14:anchorId="030035F1" wp14:editId="6564573C">
            <wp:extent cx="5731510" cy="5731510"/>
            <wp:effectExtent l="0" t="0" r="2540" b="2540"/>
            <wp:docPr id="26" name="그림 26" descr="115">
              <a:hlinkClick xmlns:a="http://schemas.openxmlformats.org/drawingml/2006/main" r:id="rId1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115">
                      <a:hlinkClick r:id="rId1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4FB4" w14:textId="1B24A25F" w:rsidR="0057110C" w:rsidRPr="003E20A2" w:rsidRDefault="0057110C" w:rsidP="0057110C">
      <w:pPr>
        <w:widowControl/>
        <w:numPr>
          <w:ilvl w:val="0"/>
          <w:numId w:val="3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예측한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Cs w:val="20"/>
        </w:rPr>
        <w:drawing>
          <wp:inline distT="0" distB="0" distL="0" distR="0" wp14:anchorId="3A220C08" wp14:editId="794D0779">
            <wp:extent cx="5731510" cy="5731510"/>
            <wp:effectExtent l="0" t="0" r="2540" b="2540"/>
            <wp:docPr id="25" name="그림 25" descr="115">
              <a:hlinkClick xmlns:a="http://schemas.openxmlformats.org/drawingml/2006/main" r:id="rId1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115">
                      <a:hlinkClick r:id="rId1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9897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precision: 0.09861386138613862</w:t>
      </w:r>
    </w:p>
    <w:p w14:paraId="1337976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precision: 0.4307116104868914</w:t>
      </w:r>
    </w:p>
    <w:p w14:paraId="56B8D76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battery precision: 0.21674876847290642     </w:t>
      </w:r>
    </w:p>
    <w:p w14:paraId="0C2CB46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precision: 0.12139107611548557</w:t>
      </w:r>
    </w:p>
    <w:p w14:paraId="2A12BF4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recall: 0.672972972972973</w:t>
      </w:r>
    </w:p>
    <w:p w14:paraId="2C4095B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recall: 0.6307129798903108</w:t>
      </w:r>
    </w:p>
    <w:p w14:paraId="44BBF9D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battery recall: 0.7135135135135136</w:t>
      </w:r>
    </w:p>
    <w:p w14:paraId="7A6CE367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recall: 0.625</w:t>
      </w:r>
    </w:p>
    <w:p w14:paraId="3E5CE400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lastRenderedPageBreak/>
        <w:t>min_score</w:t>
      </w:r>
      <w:proofErr w:type="spellEnd"/>
      <w:r w:rsidRPr="003E20A2">
        <w:rPr>
          <w:rFonts w:ascii="Segoe UI" w:hAnsi="Segoe UI" w:cs="Segoe UI"/>
          <w:color w:val="24292F"/>
          <w:szCs w:val="20"/>
        </w:rPr>
        <w:t>: 0.5</w:t>
      </w:r>
    </w:p>
    <w:p w14:paraId="0CA397F7" w14:textId="0BFC1918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7347290" wp14:editId="7E0B20F3">
            <wp:extent cx="5731510" cy="5731510"/>
            <wp:effectExtent l="0" t="0" r="2540" b="2540"/>
            <wp:docPr id="24" name="그림 24" descr="115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115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888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precision: 0.06981637337413925</w:t>
      </w:r>
    </w:p>
    <w:p w14:paraId="37C7FD9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precision: 0.42812006319115326</w:t>
      </w:r>
    </w:p>
    <w:p w14:paraId="0E591DAB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battery precision: 0.16589861751152074</w:t>
      </w:r>
    </w:p>
    <w:p w14:paraId="0BD3F45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precision: 0.1027516544757924</w:t>
      </w:r>
    </w:p>
    <w:p w14:paraId="5D51E24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recall: 1.0</w:t>
      </w:r>
    </w:p>
    <w:p w14:paraId="2961D558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recall: 0.9963235294117647</w:t>
      </w:r>
    </w:p>
    <w:p w14:paraId="294262D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battery recall: 1.0</w:t>
      </w:r>
    </w:p>
    <w:p w14:paraId="72D7A694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recall: 0.9966216216216216</w:t>
      </w:r>
    </w:p>
    <w:p w14:paraId="561E63FD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맑은 고딕" w:eastAsia="맑은 고딕" w:hAnsi="맑은 고딕" w:cs="맑은 고딕" w:hint="eastAsia"/>
          <w:color w:val="24292F"/>
          <w:sz w:val="20"/>
          <w:szCs w:val="20"/>
        </w:rPr>
        <w:t>※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문제점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: </w:t>
      </w:r>
      <w:r w:rsidRPr="003E20A2">
        <w:rPr>
          <w:rFonts w:ascii="Segoe UI" w:hAnsi="Segoe UI" w:cs="Segoe UI"/>
          <w:color w:val="24292F"/>
          <w:sz w:val="20"/>
          <w:szCs w:val="20"/>
        </w:rPr>
        <w:t>오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탐지되는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것이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너무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많다</w:t>
      </w:r>
      <w:r w:rsidRPr="003E20A2">
        <w:rPr>
          <w:rFonts w:ascii="Segoe UI" w:hAnsi="Segoe UI" w:cs="Segoe UI"/>
          <w:color w:val="24292F"/>
          <w:sz w:val="20"/>
          <w:szCs w:val="20"/>
        </w:rPr>
        <w:t>...</w:t>
      </w:r>
    </w:p>
    <w:p w14:paraId="66EED439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주어진</w:t>
      </w:r>
      <w:r w:rsidRPr="003E20A2">
        <w:rPr>
          <w:rFonts w:ascii="Segoe UI" w:hAnsi="Segoe UI" w:cs="Segoe UI"/>
          <w:color w:val="24292F"/>
          <w:szCs w:val="20"/>
        </w:rPr>
        <w:t xml:space="preserve"> test </w:t>
      </w:r>
      <w:r w:rsidRPr="003E20A2">
        <w:rPr>
          <w:rFonts w:ascii="Segoe UI" w:hAnsi="Segoe UI" w:cs="Segoe UI"/>
          <w:color w:val="24292F"/>
          <w:szCs w:val="20"/>
        </w:rPr>
        <w:t>이미지가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아니고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만든</w:t>
      </w:r>
      <w:r w:rsidRPr="003E20A2">
        <w:rPr>
          <w:rFonts w:ascii="Segoe UI" w:hAnsi="Segoe UI" w:cs="Segoe UI"/>
          <w:color w:val="24292F"/>
          <w:szCs w:val="20"/>
        </w:rPr>
        <w:t xml:space="preserve"> manipulation image</w:t>
      </w:r>
      <w:r w:rsidRPr="003E20A2">
        <w:rPr>
          <w:rFonts w:ascii="Segoe UI" w:hAnsi="Segoe UI" w:cs="Segoe UI"/>
          <w:color w:val="24292F"/>
          <w:szCs w:val="20"/>
        </w:rPr>
        <w:t>를</w:t>
      </w:r>
      <w:r w:rsidRPr="003E20A2">
        <w:rPr>
          <w:rFonts w:ascii="Segoe UI" w:hAnsi="Segoe UI" w:cs="Segoe UI"/>
          <w:color w:val="24292F"/>
          <w:szCs w:val="20"/>
        </w:rPr>
        <w:t xml:space="preserve"> 8:1:1 </w:t>
      </w:r>
      <w:r w:rsidRPr="003E20A2">
        <w:rPr>
          <w:rFonts w:ascii="Segoe UI" w:hAnsi="Segoe UI" w:cs="Segoe UI"/>
          <w:color w:val="24292F"/>
          <w:szCs w:val="20"/>
        </w:rPr>
        <w:t>비율로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proofErr w:type="spellStart"/>
      <w:r w:rsidRPr="003E20A2">
        <w:rPr>
          <w:rFonts w:ascii="Segoe UI" w:hAnsi="Segoe UI" w:cs="Segoe UI"/>
          <w:color w:val="24292F"/>
          <w:szCs w:val="20"/>
        </w:rPr>
        <w:t>했을때</w:t>
      </w:r>
      <w:proofErr w:type="spellEnd"/>
    </w:p>
    <w:p w14:paraId="73507D73" w14:textId="6BDE54C4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21BDF1F" wp14:editId="66808795">
            <wp:extent cx="5731510" cy="4666615"/>
            <wp:effectExtent l="0" t="0" r="2540" b="635"/>
            <wp:docPr id="23" name="그림 23" descr="0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0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907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precision: 0.8706331226898771</w:t>
      </w:r>
    </w:p>
    <w:p w14:paraId="2857665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precision: 0.9515090289177927</w:t>
      </w:r>
    </w:p>
    <w:p w14:paraId="3BFEEED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battery precision: 0.9555693069306931     </w:t>
      </w:r>
    </w:p>
    <w:p w14:paraId="3E1DFEB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precision: 0.9020155415250122</w:t>
      </w:r>
    </w:p>
    <w:p w14:paraId="1FC1339B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recall: 0.9414646725116039</w:t>
      </w:r>
    </w:p>
    <w:p w14:paraId="51E5909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recall: 0.9613421791273284</w:t>
      </w:r>
    </w:p>
    <w:p w14:paraId="6EE884B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battery recall: 0.9752431476569408        </w:t>
      </w:r>
    </w:p>
    <w:p w14:paraId="6938192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proofErr w:type="spellStart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</w:t>
      </w:r>
      <w:proofErr w:type="spellEnd"/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recall: 0.9365859808371155   </w:t>
      </w:r>
    </w:p>
    <w:p w14:paraId="2828C6C1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sz w:val="20"/>
          <w:szCs w:val="20"/>
        </w:rPr>
      </w:pPr>
      <w:r w:rsidRPr="003E20A2">
        <w:rPr>
          <w:rFonts w:ascii="Segoe UI" w:hAnsi="Segoe UI" w:cs="Segoe UI"/>
          <w:sz w:val="20"/>
          <w:szCs w:val="20"/>
        </w:rPr>
        <w:t>주어진</w:t>
      </w:r>
      <w:r w:rsidRPr="003E20A2">
        <w:rPr>
          <w:rFonts w:ascii="Segoe UI" w:hAnsi="Segoe UI" w:cs="Segoe UI"/>
          <w:sz w:val="20"/>
          <w:szCs w:val="20"/>
        </w:rPr>
        <w:t xml:space="preserve"> test </w:t>
      </w:r>
      <w:r w:rsidRPr="003E20A2">
        <w:rPr>
          <w:rFonts w:ascii="Segoe UI" w:hAnsi="Segoe UI" w:cs="Segoe UI"/>
          <w:sz w:val="20"/>
          <w:szCs w:val="20"/>
        </w:rPr>
        <w:t>이미지가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다르게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생겨서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그런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것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같고</w:t>
      </w:r>
      <w:r w:rsidRPr="003E20A2">
        <w:rPr>
          <w:rFonts w:ascii="Segoe UI" w:hAnsi="Segoe UI" w:cs="Segoe UI"/>
          <w:sz w:val="20"/>
          <w:szCs w:val="20"/>
        </w:rPr>
        <w:t xml:space="preserve"> precision recall</w:t>
      </w:r>
      <w:r w:rsidRPr="003E20A2">
        <w:rPr>
          <w:rFonts w:ascii="Segoe UI" w:hAnsi="Segoe UI" w:cs="Segoe UI"/>
          <w:sz w:val="20"/>
          <w:szCs w:val="20"/>
        </w:rPr>
        <w:t>을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구하는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방식이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잘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못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되어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있는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것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같다</w:t>
      </w:r>
    </w:p>
    <w:p w14:paraId="1DFA3F03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2FBF3800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48271B2D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025485E9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00F51A3C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4599FDD3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2F267529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7370ADD8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188DC3DC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32934F9C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40CA61C9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5495F7A2" w14:textId="5861F394" w:rsidR="00B06BA9" w:rsidRPr="003E20A2" w:rsidRDefault="00B06BA9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lastRenderedPageBreak/>
        <w:t>[</w:t>
      </w:r>
      <w:proofErr w:type="spellStart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mask_rcnn</w:t>
      </w:r>
      <w:proofErr w:type="spellEnd"/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] object-detection(manipulation image) 3 #20</w:t>
      </w:r>
    </w:p>
    <w:p w14:paraId="1849DDCB" w14:textId="77777777" w:rsidR="00B06BA9" w:rsidRPr="003E20A2" w:rsidRDefault="00B06BA9" w:rsidP="00B06BA9">
      <w:pPr>
        <w:widowControl/>
        <w:wordWrap/>
        <w:autoSpaceDE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64CE6359" w14:textId="77777777" w:rsidR="00B06BA9" w:rsidRPr="003E20A2" w:rsidRDefault="00B06BA9" w:rsidP="00B06BA9">
      <w:pPr>
        <w:widowControl/>
        <w:wordWrap/>
        <w:autoSpaceDE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110" w:history="1">
        <w:r w:rsidRPr="003E20A2">
          <w:rPr>
            <w:rStyle w:val="a6"/>
            <w:rFonts w:ascii="Segoe UI" w:hAnsi="Segoe UI" w:cs="Segoe UI"/>
            <w:kern w:val="0"/>
            <w:szCs w:val="20"/>
          </w:rPr>
          <w:t>freenozero</w:t>
        </w:r>
      </w:hyperlink>
      <w:r w:rsidRPr="003E20A2">
        <w:rPr>
          <w:rFonts w:ascii="Segoe UI" w:eastAsia="굴림" w:hAnsi="Segoe UI" w:cs="Segoe UI"/>
          <w:kern w:val="0"/>
          <w:szCs w:val="20"/>
        </w:rPr>
        <w:t> opened this issue 2 weeks ago · 0 comments</w:t>
      </w:r>
    </w:p>
    <w:p w14:paraId="5CC64CC9" w14:textId="77777777" w:rsidR="00B06BA9" w:rsidRPr="003E20A2" w:rsidRDefault="00B06BA9" w:rsidP="00B06BA9">
      <w:pPr>
        <w:rPr>
          <w:szCs w:val="20"/>
        </w:rPr>
      </w:pPr>
    </w:p>
    <w:p w14:paraId="3E7C93BC" w14:textId="77777777" w:rsidR="00B06BA9" w:rsidRPr="003E20A2" w:rsidRDefault="00B06BA9" w:rsidP="00B06BA9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4C3C6F88" w14:textId="77777777" w:rsidR="00B06BA9" w:rsidRPr="003E20A2" w:rsidRDefault="00B06BA9" w:rsidP="00B06BA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precision, recall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구하는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함수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다시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작성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-&gt; IOU=0.5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이상일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카테고리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별로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Average precision, Average recall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구하기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11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https://velog.io/@joon10266/Objection-Detection-mAP%EB%9E%80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12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https://lapina.tistory.com/98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13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https://herbwood.tistory.com/2</w:t>
        </w:r>
      </w:hyperlink>
    </w:p>
    <w:p w14:paraId="458FA540" w14:textId="77777777" w:rsidR="00B06BA9" w:rsidRPr="003E20A2" w:rsidRDefault="00B06BA9" w:rsidP="00B06BA9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32C350DB" w14:textId="77777777" w:rsidR="00B06BA9" w:rsidRPr="003E20A2" w:rsidRDefault="00B06BA9" w:rsidP="00B06BA9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t>jitter_image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8:1:1</w:t>
      </w:r>
    </w:p>
    <w:p w14:paraId="0A01BBC7" w14:textId="740BBE3C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knife_pr_curve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66BD773E" wp14:editId="3C751DF9">
            <wp:extent cx="5729605" cy="3819525"/>
            <wp:effectExtent l="0" t="0" r="4445" b="9525"/>
            <wp:docPr id="36" name="그림 36" descr="knife_pr_curve">
              <a:hlinkClick xmlns:a="http://schemas.openxmlformats.org/drawingml/2006/main" r:id="rId1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knife_pr_curve">
                      <a:hlinkClick r:id="rId1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6914" w14:textId="41D67763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>gun_pr_curve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D9462E3" wp14:editId="07EA47F0">
            <wp:extent cx="5729605" cy="3819525"/>
            <wp:effectExtent l="0" t="0" r="4445" b="9525"/>
            <wp:docPr id="35" name="그림 35" descr="gun_pr_curve">
              <a:hlinkClick xmlns:a="http://schemas.openxmlformats.org/drawingml/2006/main" r:id="rId1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 descr="gun_pr_curve">
                      <a:hlinkClick r:id="rId1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0F69" w14:textId="17AE0978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battery_pr_curve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10A25E62" wp14:editId="64046546">
            <wp:extent cx="5729605" cy="3819525"/>
            <wp:effectExtent l="0" t="0" r="4445" b="9525"/>
            <wp:docPr id="34" name="그림 34" descr="battery_pr_curve">
              <a:hlinkClick xmlns:a="http://schemas.openxmlformats.org/drawingml/2006/main" r:id="rId1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 descr="battery_pr_curve">
                      <a:hlinkClick r:id="rId1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25C2" w14:textId="1B14150D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>laserpointer_pr_curve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00B86C1" wp14:editId="278E59B4">
            <wp:extent cx="5729605" cy="3819525"/>
            <wp:effectExtent l="0" t="0" r="4445" b="9525"/>
            <wp:docPr id="33" name="그림 33" descr="laserpointer_pr_curve">
              <a:hlinkClick xmlns:a="http://schemas.openxmlformats.org/drawingml/2006/main" r:id="rId1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laserpointer_pr_curve">
                      <a:hlinkClick r:id="rId1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4BA2" w14:textId="3192E8F9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AP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153D79F3" wp14:editId="3FAED7A0">
            <wp:extent cx="5524500" cy="219075"/>
            <wp:effectExtent l="0" t="0" r="0" b="9525"/>
            <wp:docPr id="32" name="그림 32" descr="pr">
              <a:hlinkClick xmlns:a="http://schemas.openxmlformats.org/drawingml/2006/main" r:id="rId1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 descr="pr">
                      <a:hlinkClick r:id="rId1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85C9E" w14:textId="77777777" w:rsidR="00B06BA9" w:rsidRPr="003E20A2" w:rsidRDefault="00B06BA9" w:rsidP="00B06BA9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Cs w:val="20"/>
        </w:rPr>
        <w:lastRenderedPageBreak/>
        <w:t>jitter_image</w:t>
      </w:r>
      <w:proofErr w:type="spellEnd"/>
      <w:r w:rsidRPr="003E20A2">
        <w:rPr>
          <w:rFonts w:ascii="Segoe UI" w:hAnsi="Segoe UI" w:cs="Segoe UI"/>
          <w:color w:val="24292F"/>
          <w:szCs w:val="20"/>
        </w:rPr>
        <w:t xml:space="preserve"> 9:1 (</w:t>
      </w:r>
      <w:r w:rsidRPr="003E20A2">
        <w:rPr>
          <w:rFonts w:ascii="Segoe UI" w:hAnsi="Segoe UI" w:cs="Segoe UI" w:hint="eastAsia"/>
          <w:color w:val="24292F"/>
          <w:szCs w:val="20"/>
        </w:rPr>
        <w:t>만든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Cs w:val="20"/>
        </w:rPr>
        <w:t>것과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Cs w:val="20"/>
        </w:rPr>
        <w:t>다른</w:t>
      </w:r>
      <w:r w:rsidRPr="003E20A2">
        <w:rPr>
          <w:rFonts w:ascii="Segoe UI" w:hAnsi="Segoe UI" w:cs="Segoe UI"/>
          <w:color w:val="24292F"/>
          <w:szCs w:val="20"/>
        </w:rPr>
        <w:t xml:space="preserve"> test </w:t>
      </w:r>
      <w:r w:rsidRPr="003E20A2">
        <w:rPr>
          <w:rFonts w:ascii="Segoe UI" w:hAnsi="Segoe UI" w:cs="Segoe UI" w:hint="eastAsia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Cs w:val="20"/>
        </w:rPr>
        <w:t>결과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0E860047" w14:textId="41A2DEDB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knife_pr_curve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27C1EF7" wp14:editId="587CAA6C">
            <wp:extent cx="5729605" cy="3819525"/>
            <wp:effectExtent l="0" t="0" r="4445" b="9525"/>
            <wp:docPr id="31" name="그림 31" descr="knife_pr_curve">
              <a:hlinkClick xmlns:a="http://schemas.openxmlformats.org/drawingml/2006/main" r:id="rId1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knife_pr_curve">
                      <a:hlinkClick r:id="rId1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6667" w14:textId="454C7CCB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gun_pr_curve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1EBCD2B5" wp14:editId="57752D02">
            <wp:extent cx="5729605" cy="3819525"/>
            <wp:effectExtent l="0" t="0" r="4445" b="9525"/>
            <wp:docPr id="30" name="그림 30" descr="gun_pr_curve">
              <a:hlinkClick xmlns:a="http://schemas.openxmlformats.org/drawingml/2006/main" r:id="rId1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gun_pr_curve">
                      <a:hlinkClick r:id="rId1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699D" w14:textId="17D98198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>battery_pr_curve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CEC2FA9" wp14:editId="5630592A">
            <wp:extent cx="5729605" cy="3819525"/>
            <wp:effectExtent l="0" t="0" r="4445" b="9525"/>
            <wp:docPr id="29" name="그림 29" descr="battery_pr_curve">
              <a:hlinkClick xmlns:a="http://schemas.openxmlformats.org/drawingml/2006/main" r:id="rId1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 descr="battery_pr_curve">
                      <a:hlinkClick r:id="rId1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90F7" w14:textId="4FE30078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proofErr w:type="spellStart"/>
      <w:r w:rsidRPr="003E20A2">
        <w:rPr>
          <w:rFonts w:ascii="Segoe UI" w:hAnsi="Segoe UI" w:cs="Segoe UI"/>
          <w:color w:val="24292F"/>
          <w:sz w:val="20"/>
          <w:szCs w:val="20"/>
        </w:rPr>
        <w:t>laserpointer_pr_curve</w:t>
      </w:r>
      <w:proofErr w:type="spellEnd"/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1BED524B" wp14:editId="7BADA6C0">
            <wp:extent cx="5729605" cy="3819525"/>
            <wp:effectExtent l="0" t="0" r="4445" b="9525"/>
            <wp:docPr id="28" name="그림 28" descr="laserpointer_pr_curve">
              <a:hlinkClick xmlns:a="http://schemas.openxmlformats.org/drawingml/2006/main" r:id="rId1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laserpointer_pr_curve">
                      <a:hlinkClick r:id="rId1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20E9" w14:textId="0D7A4C4A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AP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A7AD04C" wp14:editId="6E715943">
            <wp:extent cx="5724525" cy="200025"/>
            <wp:effectExtent l="0" t="0" r="9525" b="9525"/>
            <wp:docPr id="27" name="그림 27" descr="pr">
              <a:hlinkClick xmlns:a="http://schemas.openxmlformats.org/drawingml/2006/main" r:id="rId1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pr">
                      <a:hlinkClick r:id="rId1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6BA9" w:rsidRPr="003E20A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2CD5"/>
    <w:multiLevelType w:val="multilevel"/>
    <w:tmpl w:val="4378D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C3426A"/>
    <w:multiLevelType w:val="multilevel"/>
    <w:tmpl w:val="60F40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1E4DC6"/>
    <w:multiLevelType w:val="multilevel"/>
    <w:tmpl w:val="F9B2C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37794D"/>
    <w:multiLevelType w:val="multilevel"/>
    <w:tmpl w:val="AAD8C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BF3DA5"/>
    <w:multiLevelType w:val="multilevel"/>
    <w:tmpl w:val="5D3E7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D15194"/>
    <w:multiLevelType w:val="multilevel"/>
    <w:tmpl w:val="CABAD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397EF9"/>
    <w:multiLevelType w:val="multilevel"/>
    <w:tmpl w:val="BBFEA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C13DFC"/>
    <w:multiLevelType w:val="multilevel"/>
    <w:tmpl w:val="7680A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65681E"/>
    <w:multiLevelType w:val="multilevel"/>
    <w:tmpl w:val="0D829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28044F"/>
    <w:multiLevelType w:val="multilevel"/>
    <w:tmpl w:val="0F9C1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D261AD"/>
    <w:multiLevelType w:val="multilevel"/>
    <w:tmpl w:val="008EB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067AD8"/>
    <w:multiLevelType w:val="multilevel"/>
    <w:tmpl w:val="05863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EA4892"/>
    <w:multiLevelType w:val="multilevel"/>
    <w:tmpl w:val="93188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0246D02"/>
    <w:multiLevelType w:val="multilevel"/>
    <w:tmpl w:val="488A6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0B6AB7"/>
    <w:multiLevelType w:val="multilevel"/>
    <w:tmpl w:val="5FFCC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FC5735"/>
    <w:multiLevelType w:val="multilevel"/>
    <w:tmpl w:val="C7A48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3F7D5F"/>
    <w:multiLevelType w:val="multilevel"/>
    <w:tmpl w:val="07DAA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251CD0"/>
    <w:multiLevelType w:val="multilevel"/>
    <w:tmpl w:val="39BC5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4C298E"/>
    <w:multiLevelType w:val="multilevel"/>
    <w:tmpl w:val="BCDAA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66A630A"/>
    <w:multiLevelType w:val="multilevel"/>
    <w:tmpl w:val="94842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6901854"/>
    <w:multiLevelType w:val="multilevel"/>
    <w:tmpl w:val="F7784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923E01"/>
    <w:multiLevelType w:val="multilevel"/>
    <w:tmpl w:val="F48C4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981488"/>
    <w:multiLevelType w:val="multilevel"/>
    <w:tmpl w:val="9014B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5B0613"/>
    <w:multiLevelType w:val="multilevel"/>
    <w:tmpl w:val="90F20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D733FE5"/>
    <w:multiLevelType w:val="multilevel"/>
    <w:tmpl w:val="DCA0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A77CF2"/>
    <w:multiLevelType w:val="multilevel"/>
    <w:tmpl w:val="2188B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F47B92"/>
    <w:multiLevelType w:val="multilevel"/>
    <w:tmpl w:val="CCEAC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28347F"/>
    <w:multiLevelType w:val="multilevel"/>
    <w:tmpl w:val="754C8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EA326D8"/>
    <w:multiLevelType w:val="multilevel"/>
    <w:tmpl w:val="E4D2E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0315179"/>
    <w:multiLevelType w:val="multilevel"/>
    <w:tmpl w:val="CBB0D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5F0F44"/>
    <w:multiLevelType w:val="multilevel"/>
    <w:tmpl w:val="94446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3179FE"/>
    <w:multiLevelType w:val="multilevel"/>
    <w:tmpl w:val="C9101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8390025"/>
    <w:multiLevelType w:val="multilevel"/>
    <w:tmpl w:val="5A446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86D3B0B"/>
    <w:multiLevelType w:val="multilevel"/>
    <w:tmpl w:val="94726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9195517">
    <w:abstractNumId w:val="19"/>
  </w:num>
  <w:num w:numId="2" w16cid:durableId="1187912375">
    <w:abstractNumId w:val="28"/>
  </w:num>
  <w:num w:numId="3" w16cid:durableId="426653343">
    <w:abstractNumId w:val="18"/>
  </w:num>
  <w:num w:numId="4" w16cid:durableId="879585503">
    <w:abstractNumId w:val="4"/>
  </w:num>
  <w:num w:numId="5" w16cid:durableId="643968701">
    <w:abstractNumId w:val="31"/>
  </w:num>
  <w:num w:numId="6" w16cid:durableId="375861661">
    <w:abstractNumId w:val="30"/>
  </w:num>
  <w:num w:numId="7" w16cid:durableId="342755094">
    <w:abstractNumId w:val="9"/>
  </w:num>
  <w:num w:numId="8" w16cid:durableId="85347169">
    <w:abstractNumId w:val="10"/>
  </w:num>
  <w:num w:numId="9" w16cid:durableId="339047959">
    <w:abstractNumId w:val="13"/>
  </w:num>
  <w:num w:numId="10" w16cid:durableId="393553898">
    <w:abstractNumId w:val="1"/>
  </w:num>
  <w:num w:numId="11" w16cid:durableId="1622612684">
    <w:abstractNumId w:val="27"/>
  </w:num>
  <w:num w:numId="12" w16cid:durableId="1277449388">
    <w:abstractNumId w:val="33"/>
  </w:num>
  <w:num w:numId="13" w16cid:durableId="477459794">
    <w:abstractNumId w:val="15"/>
  </w:num>
  <w:num w:numId="14" w16cid:durableId="313729083">
    <w:abstractNumId w:val="22"/>
  </w:num>
  <w:num w:numId="15" w16cid:durableId="938417516">
    <w:abstractNumId w:val="20"/>
  </w:num>
  <w:num w:numId="16" w16cid:durableId="889920613">
    <w:abstractNumId w:val="24"/>
  </w:num>
  <w:num w:numId="17" w16cid:durableId="2056393626">
    <w:abstractNumId w:val="7"/>
  </w:num>
  <w:num w:numId="18" w16cid:durableId="1959950030">
    <w:abstractNumId w:val="8"/>
  </w:num>
  <w:num w:numId="19" w16cid:durableId="317462850">
    <w:abstractNumId w:val="5"/>
  </w:num>
  <w:num w:numId="20" w16cid:durableId="744566357">
    <w:abstractNumId w:val="6"/>
  </w:num>
  <w:num w:numId="21" w16cid:durableId="1038892690">
    <w:abstractNumId w:val="12"/>
  </w:num>
  <w:num w:numId="22" w16cid:durableId="343897381">
    <w:abstractNumId w:val="25"/>
  </w:num>
  <w:num w:numId="23" w16cid:durableId="1831872628">
    <w:abstractNumId w:val="32"/>
  </w:num>
  <w:num w:numId="24" w16cid:durableId="902177391">
    <w:abstractNumId w:val="26"/>
  </w:num>
  <w:num w:numId="25" w16cid:durableId="854808542">
    <w:abstractNumId w:val="29"/>
  </w:num>
  <w:num w:numId="26" w16cid:durableId="1195777489">
    <w:abstractNumId w:val="17"/>
  </w:num>
  <w:num w:numId="27" w16cid:durableId="196897921">
    <w:abstractNumId w:val="2"/>
  </w:num>
  <w:num w:numId="28" w16cid:durableId="1767771608">
    <w:abstractNumId w:val="3"/>
  </w:num>
  <w:num w:numId="29" w16cid:durableId="1491941132">
    <w:abstractNumId w:val="16"/>
  </w:num>
  <w:num w:numId="30" w16cid:durableId="2015723022">
    <w:abstractNumId w:val="21"/>
  </w:num>
  <w:num w:numId="31" w16cid:durableId="828403864">
    <w:abstractNumId w:val="23"/>
  </w:num>
  <w:num w:numId="32" w16cid:durableId="1187251247">
    <w:abstractNumId w:val="14"/>
  </w:num>
  <w:num w:numId="33" w16cid:durableId="1918703796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 w16cid:durableId="155380899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DBE"/>
    <w:rsid w:val="000874B3"/>
    <w:rsid w:val="00112463"/>
    <w:rsid w:val="001B44AA"/>
    <w:rsid w:val="003D5DD8"/>
    <w:rsid w:val="003E20A2"/>
    <w:rsid w:val="0057110C"/>
    <w:rsid w:val="006D4DBE"/>
    <w:rsid w:val="007937F8"/>
    <w:rsid w:val="00827A83"/>
    <w:rsid w:val="00860F90"/>
    <w:rsid w:val="00950A2F"/>
    <w:rsid w:val="009B34D5"/>
    <w:rsid w:val="00AE4F4F"/>
    <w:rsid w:val="00B06BA9"/>
    <w:rsid w:val="00B070AF"/>
    <w:rsid w:val="00BC59CA"/>
    <w:rsid w:val="00EF2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32839FA9"/>
  <w15:chartTrackingRefBased/>
  <w15:docId w15:val="{05559F39-802C-4C1D-A5B3-045683DF3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AE4F4F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AE4F4F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E4F4F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7110C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E4F4F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f1-light">
    <w:name w:val="f1-light"/>
    <w:basedOn w:val="a0"/>
    <w:rsid w:val="00AE4F4F"/>
  </w:style>
  <w:style w:type="character" w:customStyle="1" w:styleId="2Char">
    <w:name w:val="제목 2 Char"/>
    <w:basedOn w:val="a0"/>
    <w:link w:val="2"/>
    <w:uiPriority w:val="9"/>
    <w:semiHidden/>
    <w:rsid w:val="00AE4F4F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semiHidden/>
    <w:rsid w:val="00AE4F4F"/>
    <w:rPr>
      <w:rFonts w:asciiTheme="majorHAnsi" w:eastAsiaTheme="majorEastAsia" w:hAnsiTheme="majorHAnsi" w:cstheme="majorBidi"/>
    </w:rPr>
  </w:style>
  <w:style w:type="paragraph" w:styleId="a3">
    <w:name w:val="Normal (Web)"/>
    <w:basedOn w:val="a"/>
    <w:uiPriority w:val="99"/>
    <w:semiHidden/>
    <w:unhideWhenUsed/>
    <w:rsid w:val="00AE4F4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AE4F4F"/>
    <w:rPr>
      <w:b/>
      <w:bCs/>
    </w:rPr>
  </w:style>
  <w:style w:type="character" w:styleId="a5">
    <w:name w:val="Emphasis"/>
    <w:basedOn w:val="a0"/>
    <w:uiPriority w:val="20"/>
    <w:qFormat/>
    <w:rsid w:val="00AE4F4F"/>
    <w:rPr>
      <w:i/>
      <w:iCs/>
    </w:rPr>
  </w:style>
  <w:style w:type="character" w:styleId="a6">
    <w:name w:val="Hyperlink"/>
    <w:basedOn w:val="a0"/>
    <w:uiPriority w:val="99"/>
    <w:semiHidden/>
    <w:unhideWhenUsed/>
    <w:rsid w:val="0057110C"/>
    <w:rPr>
      <w:color w:val="0000FF"/>
      <w:u w:val="single"/>
    </w:rPr>
  </w:style>
  <w:style w:type="paragraph" w:styleId="z-">
    <w:name w:val="HTML Top of Form"/>
    <w:basedOn w:val="a"/>
    <w:next w:val="a"/>
    <w:link w:val="z-Char"/>
    <w:hidden/>
    <w:uiPriority w:val="99"/>
    <w:semiHidden/>
    <w:unhideWhenUsed/>
    <w:rsid w:val="0057110C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">
    <w:name w:val="z-양식의 맨 위 Char"/>
    <w:basedOn w:val="a0"/>
    <w:link w:val="z-"/>
    <w:uiPriority w:val="99"/>
    <w:semiHidden/>
    <w:rsid w:val="0057110C"/>
    <w:rPr>
      <w:rFonts w:ascii="Arial" w:eastAsia="굴림" w:hAnsi="Arial" w:cs="Arial"/>
      <w:vanish/>
      <w:kern w:val="0"/>
      <w:sz w:val="16"/>
      <w:szCs w:val="16"/>
    </w:rPr>
  </w:style>
  <w:style w:type="paragraph" w:styleId="z-0">
    <w:name w:val="HTML Bottom of Form"/>
    <w:basedOn w:val="a"/>
    <w:next w:val="a"/>
    <w:link w:val="z-Char0"/>
    <w:hidden/>
    <w:uiPriority w:val="99"/>
    <w:semiHidden/>
    <w:unhideWhenUsed/>
    <w:rsid w:val="0057110C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0"/>
    <w:link w:val="z-0"/>
    <w:uiPriority w:val="99"/>
    <w:semiHidden/>
    <w:rsid w:val="0057110C"/>
    <w:rPr>
      <w:rFonts w:ascii="Arial" w:eastAsia="굴림" w:hAnsi="Arial" w:cs="Arial"/>
      <w:vanish/>
      <w:kern w:val="0"/>
      <w:sz w:val="16"/>
      <w:szCs w:val="16"/>
    </w:rPr>
  </w:style>
  <w:style w:type="paragraph" w:customStyle="1" w:styleId="position-relative">
    <w:name w:val="position-relative"/>
    <w:basedOn w:val="a"/>
    <w:rsid w:val="0057110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task-list-item">
    <w:name w:val="task-list-item"/>
    <w:basedOn w:val="a"/>
    <w:rsid w:val="0057110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7110C"/>
    <w:rPr>
      <w:rFonts w:ascii="굴림체" w:eastAsia="굴림체" w:hAnsi="굴림체" w:cs="굴림체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5711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semiHidden/>
    <w:rsid w:val="0057110C"/>
    <w:rPr>
      <w:rFonts w:ascii="굴림체" w:eastAsia="굴림체" w:hAnsi="굴림체" w:cs="굴림체"/>
      <w:kern w:val="0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7110C"/>
    <w:rPr>
      <w:b/>
      <w:bCs/>
    </w:rPr>
  </w:style>
  <w:style w:type="character" w:customStyle="1" w:styleId="state">
    <w:name w:val="state"/>
    <w:basedOn w:val="a0"/>
    <w:rsid w:val="0057110C"/>
  </w:style>
  <w:style w:type="character" w:customStyle="1" w:styleId="reference">
    <w:name w:val="reference"/>
    <w:basedOn w:val="a0"/>
    <w:rsid w:val="0057110C"/>
  </w:style>
  <w:style w:type="character" w:customStyle="1" w:styleId="issue-shorthand">
    <w:name w:val="issue-shorthand"/>
    <w:basedOn w:val="a0"/>
    <w:rsid w:val="0057110C"/>
  </w:style>
  <w:style w:type="character" w:customStyle="1" w:styleId="text-normal">
    <w:name w:val="text-normal"/>
    <w:basedOn w:val="a0"/>
    <w:rsid w:val="005711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033693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9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2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6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2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89784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61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40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17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4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4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905858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8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437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6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1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7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5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59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1172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2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9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7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47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271409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0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5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7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2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329763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996190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0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023970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1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3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5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375983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6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99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969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56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9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0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5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4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0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0.png"/><Relationship Id="rId21" Type="http://schemas.openxmlformats.org/officeDocument/2006/relationships/hyperlink" Target="https://github.com/freenozero" TargetMode="External"/><Relationship Id="rId42" Type="http://schemas.openxmlformats.org/officeDocument/2006/relationships/hyperlink" Target="https://github.com/airiss-data-analysis-with-intern/minju_airiss_intern/issues/5" TargetMode="External"/><Relationship Id="rId63" Type="http://schemas.openxmlformats.org/officeDocument/2006/relationships/hyperlink" Target="https://user-images.githubusercontent.com/56228633/215033895-ea3e7beb-c920-4f38-9223-c4b8ba594720.png" TargetMode="External"/><Relationship Id="rId84" Type="http://schemas.openxmlformats.org/officeDocument/2006/relationships/hyperlink" Target="https://github.com/freenozero" TargetMode="External"/><Relationship Id="rId16" Type="http://schemas.openxmlformats.org/officeDocument/2006/relationships/image" Target="media/image4.png"/><Relationship Id="rId107" Type="http://schemas.openxmlformats.org/officeDocument/2006/relationships/image" Target="media/image27.png"/><Relationship Id="rId11" Type="http://schemas.openxmlformats.org/officeDocument/2006/relationships/hyperlink" Target="https://user-images.githubusercontent.com/56228633/212223214-e98297d4-0482-4d8c-9656-6acdb19383c4.PNG" TargetMode="External"/><Relationship Id="rId32" Type="http://schemas.openxmlformats.org/officeDocument/2006/relationships/control" Target="activeX/activeX3.xml"/><Relationship Id="rId37" Type="http://schemas.openxmlformats.org/officeDocument/2006/relationships/hyperlink" Target="https://github.com/airiss-data-analysis-with-intern/intern-task-development" TargetMode="External"/><Relationship Id="rId53" Type="http://schemas.openxmlformats.org/officeDocument/2006/relationships/hyperlink" Target="https://github.com/MizzleAa/Pytorch-Object-Detection-Fintuning-Tutorial-1" TargetMode="External"/><Relationship Id="rId58" Type="http://schemas.openxmlformats.org/officeDocument/2006/relationships/hyperlink" Target="https://www.cis.upenn.edu/~jshi/ped_html/" TargetMode="External"/><Relationship Id="rId74" Type="http://schemas.openxmlformats.org/officeDocument/2006/relationships/hyperlink" Target="https://github.com/airiss-data-analysis-with-intern/minju_airiss_intern/issues/13" TargetMode="External"/><Relationship Id="rId79" Type="http://schemas.openxmlformats.org/officeDocument/2006/relationships/image" Target="media/image20.png"/><Relationship Id="rId102" Type="http://schemas.openxmlformats.org/officeDocument/2006/relationships/hyperlink" Target="https://user-images.githubusercontent.com/56228633/217715235-eed67b50-137e-4042-8404-73a66f326e31.png" TargetMode="External"/><Relationship Id="rId123" Type="http://schemas.openxmlformats.org/officeDocument/2006/relationships/image" Target="media/image33.png"/><Relationship Id="rId128" Type="http://schemas.openxmlformats.org/officeDocument/2006/relationships/hyperlink" Target="https://user-images.githubusercontent.com/56228633/220802381-6dd41f4b-0716-4d74-9cfe-f59be9f985f0.png" TargetMode="External"/><Relationship Id="rId5" Type="http://schemas.openxmlformats.org/officeDocument/2006/relationships/hyperlink" Target="https://github.com/freenozero" TargetMode="External"/><Relationship Id="rId90" Type="http://schemas.openxmlformats.org/officeDocument/2006/relationships/image" Target="media/image23.png"/><Relationship Id="rId95" Type="http://schemas.openxmlformats.org/officeDocument/2006/relationships/control" Target="activeX/activeX9.xml"/><Relationship Id="rId22" Type="http://schemas.openxmlformats.org/officeDocument/2006/relationships/hyperlink" Target="https://bkshin.tistory.com/entry/OpenCV-9-%EC%9D%B4%EB%AF%B8%EC%A7%80-%EC%97%B0%EC%82%B0" TargetMode="External"/><Relationship Id="rId27" Type="http://schemas.openxmlformats.org/officeDocument/2006/relationships/hyperlink" Target="https://github.com/freenozero" TargetMode="External"/><Relationship Id="rId43" Type="http://schemas.openxmlformats.org/officeDocument/2006/relationships/hyperlink" Target="https://github.com/airiss-data-analysis-with-intern/minju_airiss_intern/issues/6" TargetMode="External"/><Relationship Id="rId48" Type="http://schemas.openxmlformats.org/officeDocument/2006/relationships/hyperlink" Target="https://user-images.githubusercontent.com/56228633/212821296-7502d188-cdf3-44ee-bf7c-aea75d518ff2.png" TargetMode="External"/><Relationship Id="rId64" Type="http://schemas.openxmlformats.org/officeDocument/2006/relationships/image" Target="media/image15.png"/><Relationship Id="rId69" Type="http://schemas.openxmlformats.org/officeDocument/2006/relationships/hyperlink" Target="https://user-images.githubusercontent.com/56228633/215033788-1f739c29-0db8-4f5e-99a0-8e6c96c687bc.png" TargetMode="External"/><Relationship Id="rId113" Type="http://schemas.openxmlformats.org/officeDocument/2006/relationships/hyperlink" Target="https://herbwood.tistory.com/2" TargetMode="External"/><Relationship Id="rId118" Type="http://schemas.openxmlformats.org/officeDocument/2006/relationships/hyperlink" Target="https://user-images.githubusercontent.com/56228633/220802236-781b1bf4-43bc-468c-80a2-2f8ab365e783.png" TargetMode="External"/><Relationship Id="rId134" Type="http://schemas.openxmlformats.org/officeDocument/2006/relationships/fontTable" Target="fontTable.xml"/><Relationship Id="rId80" Type="http://schemas.openxmlformats.org/officeDocument/2006/relationships/hyperlink" Target="https://user-images.githubusercontent.com/56228633/215677213-330dd144-5fc4-4507-97c4-265a4be14557.png" TargetMode="External"/><Relationship Id="rId85" Type="http://schemas.openxmlformats.org/officeDocument/2006/relationships/hyperlink" Target="https://download.pytorch.org/whl/torch_stable.html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user-images.githubusercontent.com/56228633/212792434-f4993a47-0759-43e7-943d-ebaab2e01c2d.png" TargetMode="External"/><Relationship Id="rId33" Type="http://schemas.openxmlformats.org/officeDocument/2006/relationships/control" Target="activeX/activeX4.xml"/><Relationship Id="rId38" Type="http://schemas.openxmlformats.org/officeDocument/2006/relationships/hyperlink" Target="http://pythonstudy.xyz/python/article/511-%ED%8C%8C%EC%9D%B4%EC%8D%AC-%EC%BD%94%EB%94%A9-%EC%8A%A4%ED%83%80%EC%9D%BC" TargetMode="External"/><Relationship Id="rId59" Type="http://schemas.openxmlformats.org/officeDocument/2006/relationships/hyperlink" Target="https://user-images.githubusercontent.com/56228633/215033889-77507d92-f96e-4096-8350-938f57a3f45a.png" TargetMode="External"/><Relationship Id="rId103" Type="http://schemas.openxmlformats.org/officeDocument/2006/relationships/image" Target="media/image25.png"/><Relationship Id="rId108" Type="http://schemas.openxmlformats.org/officeDocument/2006/relationships/hyperlink" Target="https://user-images.githubusercontent.com/56228633/218026666-7449807a-cb41-4c4f-9335-176bb560bde6.png" TargetMode="External"/><Relationship Id="rId124" Type="http://schemas.openxmlformats.org/officeDocument/2006/relationships/hyperlink" Target="https://user-images.githubusercontent.com/56228633/220802366-5276492f-ad1b-4738-af8a-29abff1276d8.png" TargetMode="External"/><Relationship Id="rId129" Type="http://schemas.openxmlformats.org/officeDocument/2006/relationships/image" Target="media/image36.png"/><Relationship Id="rId54" Type="http://schemas.openxmlformats.org/officeDocument/2006/relationships/hyperlink" Target="https://mizzlena.tistory.com/38" TargetMode="External"/><Relationship Id="rId70" Type="http://schemas.openxmlformats.org/officeDocument/2006/relationships/image" Target="media/image18.png"/><Relationship Id="rId75" Type="http://schemas.openxmlformats.org/officeDocument/2006/relationships/hyperlink" Target="https://pytorch.org/vision/main/generated/torchvision.transforms.ColorJitter.html" TargetMode="External"/><Relationship Id="rId91" Type="http://schemas.openxmlformats.org/officeDocument/2006/relationships/hyperlink" Target="https://user-images.githubusercontent.com/56228633/217143777-51be8147-f0aa-4c9f-860e-e9e5754aba27.png" TargetMode="External"/><Relationship Id="rId96" Type="http://schemas.openxmlformats.org/officeDocument/2006/relationships/control" Target="activeX/activeX10.xml"/><Relationship Id="rId1" Type="http://schemas.openxmlformats.org/officeDocument/2006/relationships/numbering" Target="numbering.xml"/><Relationship Id="rId6" Type="http://schemas.openxmlformats.org/officeDocument/2006/relationships/hyperlink" Target="https://user-images.githubusercontent.com/56228633/212223393-fbc0b7d5-2071-4e09-a7cf-54c4d946ddf3.png" TargetMode="External"/><Relationship Id="rId23" Type="http://schemas.openxmlformats.org/officeDocument/2006/relationships/hyperlink" Target="https://www.binarystudy.com/2022/09/How-to-add-subtract-different-size-images-using-OpenCV-Python.html" TargetMode="External"/><Relationship Id="rId28" Type="http://schemas.openxmlformats.org/officeDocument/2006/relationships/image" Target="media/image8.wmf"/><Relationship Id="rId49" Type="http://schemas.openxmlformats.org/officeDocument/2006/relationships/image" Target="media/image12.png"/><Relationship Id="rId114" Type="http://schemas.openxmlformats.org/officeDocument/2006/relationships/hyperlink" Target="https://user-images.githubusercontent.com/56228633/220802206-561e61ad-411f-46cc-a8c6-9d957474f604.png" TargetMode="External"/><Relationship Id="rId119" Type="http://schemas.openxmlformats.org/officeDocument/2006/relationships/image" Target="media/image31.png"/><Relationship Id="rId44" Type="http://schemas.openxmlformats.org/officeDocument/2006/relationships/hyperlink" Target="https://user-images.githubusercontent.com/56228633/212821166-e7081efb-ab7b-4586-bd76-6e28ba4d655f.png" TargetMode="External"/><Relationship Id="rId60" Type="http://schemas.openxmlformats.org/officeDocument/2006/relationships/image" Target="media/image13.png"/><Relationship Id="rId65" Type="http://schemas.openxmlformats.org/officeDocument/2006/relationships/hyperlink" Target="https://user-images.githubusercontent.com/56228633/215033898-0a87484e-6205-41ca-aabb-17f555e2e075.png" TargetMode="External"/><Relationship Id="rId81" Type="http://schemas.openxmlformats.org/officeDocument/2006/relationships/image" Target="media/image21.png"/><Relationship Id="rId86" Type="http://schemas.openxmlformats.org/officeDocument/2006/relationships/hyperlink" Target="https://leonam.tistory.com/98" TargetMode="External"/><Relationship Id="rId130" Type="http://schemas.openxmlformats.org/officeDocument/2006/relationships/hyperlink" Target="https://user-images.githubusercontent.com/56228633/220802388-9028e4be-4638-4ef1-a8d5-c03bbd3e9d5f.png" TargetMode="External"/><Relationship Id="rId135" Type="http://schemas.openxmlformats.org/officeDocument/2006/relationships/theme" Target="theme/theme1.xml"/><Relationship Id="rId13" Type="http://schemas.openxmlformats.org/officeDocument/2006/relationships/hyperlink" Target="https://github.com/freenozero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github.com/freenozero" TargetMode="External"/><Relationship Id="rId109" Type="http://schemas.openxmlformats.org/officeDocument/2006/relationships/image" Target="media/image28.png"/><Relationship Id="rId34" Type="http://schemas.openxmlformats.org/officeDocument/2006/relationships/control" Target="activeX/activeX5.xml"/><Relationship Id="rId50" Type="http://schemas.openxmlformats.org/officeDocument/2006/relationships/hyperlink" Target="https://github.com/freenozero" TargetMode="External"/><Relationship Id="rId55" Type="http://schemas.openxmlformats.org/officeDocument/2006/relationships/hyperlink" Target="https://github.com/MizzleAa/Pytorch-Object-Detection-Fintuning-Tutorial-2" TargetMode="External"/><Relationship Id="rId76" Type="http://schemas.openxmlformats.org/officeDocument/2006/relationships/hyperlink" Target="https://user-images.githubusercontent.com/56228633/215678545-e1c107a9-a7e1-4ddf-aaaf-b51ced110403.png" TargetMode="External"/><Relationship Id="rId97" Type="http://schemas.openxmlformats.org/officeDocument/2006/relationships/control" Target="activeX/activeX11.xml"/><Relationship Id="rId104" Type="http://schemas.openxmlformats.org/officeDocument/2006/relationships/hyperlink" Target="https://user-images.githubusercontent.com/56228633/217715259-d3e74ea7-8647-4e40-9525-aa5aa44ef351.png" TargetMode="External"/><Relationship Id="rId120" Type="http://schemas.openxmlformats.org/officeDocument/2006/relationships/hyperlink" Target="https://user-images.githubusercontent.com/56228633/220802248-bdefea4b-03a2-4f7e-bee4-f8ec4b84d9f7.png" TargetMode="External"/><Relationship Id="rId125" Type="http://schemas.openxmlformats.org/officeDocument/2006/relationships/image" Target="media/image34.png"/><Relationship Id="rId7" Type="http://schemas.openxmlformats.org/officeDocument/2006/relationships/image" Target="media/image1.png"/><Relationship Id="rId71" Type="http://schemas.openxmlformats.org/officeDocument/2006/relationships/hyperlink" Target="https://github.com/freenozero" TargetMode="External"/><Relationship Id="rId92" Type="http://schemas.openxmlformats.org/officeDocument/2006/relationships/image" Target="media/image24.png"/><Relationship Id="rId2" Type="http://schemas.openxmlformats.org/officeDocument/2006/relationships/styles" Target="styles.xml"/><Relationship Id="rId29" Type="http://schemas.openxmlformats.org/officeDocument/2006/relationships/control" Target="activeX/activeX1.xml"/><Relationship Id="rId24" Type="http://schemas.openxmlformats.org/officeDocument/2006/relationships/hyperlink" Target="https://user-images.githubusercontent.com/56228633/212237115-dfd7461e-c613-41f7-a505-63b7962b6e60.png" TargetMode="External"/><Relationship Id="rId40" Type="http://schemas.openxmlformats.org/officeDocument/2006/relationships/hyperlink" Target="https://github.com/airiss-data-analysis-with-intern/minju_airiss_intern/issues/5" TargetMode="External"/><Relationship Id="rId45" Type="http://schemas.openxmlformats.org/officeDocument/2006/relationships/image" Target="media/image10.png"/><Relationship Id="rId66" Type="http://schemas.openxmlformats.org/officeDocument/2006/relationships/image" Target="media/image16.png"/><Relationship Id="rId87" Type="http://schemas.openxmlformats.org/officeDocument/2006/relationships/hyperlink" Target="https://mizzlena.tistory.com/entry/%EC%9D%B8%EA%B3%B5%EC%A7%80%EB%8A%A5-Pytorch-Install" TargetMode="External"/><Relationship Id="rId110" Type="http://schemas.openxmlformats.org/officeDocument/2006/relationships/hyperlink" Target="https://github.com/freenozero" TargetMode="External"/><Relationship Id="rId115" Type="http://schemas.openxmlformats.org/officeDocument/2006/relationships/image" Target="media/image29.png"/><Relationship Id="rId131" Type="http://schemas.openxmlformats.org/officeDocument/2006/relationships/image" Target="media/image37.png"/><Relationship Id="rId61" Type="http://schemas.openxmlformats.org/officeDocument/2006/relationships/hyperlink" Target="https://user-images.githubusercontent.com/56228633/215033893-d49ab268-d091-4ecf-9bcf-0d65d74d26a0.png" TargetMode="External"/><Relationship Id="rId82" Type="http://schemas.openxmlformats.org/officeDocument/2006/relationships/hyperlink" Target="https://user-images.githubusercontent.com/56228633/215678340-267530e7-d694-482c-96f0-c08ac28d839b.png" TargetMode="External"/><Relationship Id="rId19" Type="http://schemas.openxmlformats.org/officeDocument/2006/relationships/hyperlink" Target="https://user-images.githubusercontent.com/56228633/212792477-9ebd8802-b8f9-4879-955d-f123edfc2a4c.png" TargetMode="External"/><Relationship Id="rId14" Type="http://schemas.openxmlformats.org/officeDocument/2006/relationships/hyperlink" Target="https://github.com/freenozero" TargetMode="External"/><Relationship Id="rId30" Type="http://schemas.openxmlformats.org/officeDocument/2006/relationships/image" Target="media/image9.wmf"/><Relationship Id="rId35" Type="http://schemas.openxmlformats.org/officeDocument/2006/relationships/control" Target="activeX/activeX6.xml"/><Relationship Id="rId56" Type="http://schemas.openxmlformats.org/officeDocument/2006/relationships/hyperlink" Target="https://mizzlena.tistory.com/39" TargetMode="External"/><Relationship Id="rId77" Type="http://schemas.openxmlformats.org/officeDocument/2006/relationships/image" Target="media/image19.png"/><Relationship Id="rId100" Type="http://schemas.openxmlformats.org/officeDocument/2006/relationships/hyperlink" Target="https://lapina.tistory.com/98" TargetMode="External"/><Relationship Id="rId105" Type="http://schemas.openxmlformats.org/officeDocument/2006/relationships/image" Target="media/image26.png"/><Relationship Id="rId126" Type="http://schemas.openxmlformats.org/officeDocument/2006/relationships/hyperlink" Target="https://user-images.githubusercontent.com/56228633/220802372-b07bd8b6-1d00-49f7-ae72-57e7a0ef711a.png" TargetMode="External"/><Relationship Id="rId8" Type="http://schemas.openxmlformats.org/officeDocument/2006/relationships/hyperlink" Target="https://user-images.githubusercontent.com/56228633/212230690-49a78816-b7ef-4ae4-99ab-b0625cdef580.png" TargetMode="External"/><Relationship Id="rId51" Type="http://schemas.openxmlformats.org/officeDocument/2006/relationships/hyperlink" Target="https://tutorials.pytorch.kr/intermediate/torchvision_tutorial.html" TargetMode="External"/><Relationship Id="rId72" Type="http://schemas.openxmlformats.org/officeDocument/2006/relationships/hyperlink" Target="https://github.com/airiss-data-analysis-with-intern/minju_airiss_intern/issues/14" TargetMode="External"/><Relationship Id="rId93" Type="http://schemas.openxmlformats.org/officeDocument/2006/relationships/hyperlink" Target="https://github.com/freenozero" TargetMode="External"/><Relationship Id="rId98" Type="http://schemas.openxmlformats.org/officeDocument/2006/relationships/control" Target="activeX/activeX12.xml"/><Relationship Id="rId121" Type="http://schemas.openxmlformats.org/officeDocument/2006/relationships/image" Target="media/image32.png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hyperlink" Target="https://user-images.githubusercontent.com/56228633/212821287-5c40d170-f656-46e8-9f80-1497f39afb46.png" TargetMode="External"/><Relationship Id="rId67" Type="http://schemas.openxmlformats.org/officeDocument/2006/relationships/hyperlink" Target="https://user-images.githubusercontent.com/56228633/215033886-93e69902-8136-4cf4-a1d4-e49c61f7ccb8.png" TargetMode="External"/><Relationship Id="rId116" Type="http://schemas.openxmlformats.org/officeDocument/2006/relationships/hyperlink" Target="https://user-images.githubusercontent.com/56228633/220802224-030671fb-d6c0-4546-970a-682bc416521a.png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github.com/freenozero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22.png"/><Relationship Id="rId88" Type="http://schemas.openxmlformats.org/officeDocument/2006/relationships/hyperlink" Target="https://github.com/freenozero" TargetMode="External"/><Relationship Id="rId111" Type="http://schemas.openxmlformats.org/officeDocument/2006/relationships/hyperlink" Target="https://velog.io/@joon10266/Objection-Detection-mAP%EB%9E%80" TargetMode="External"/><Relationship Id="rId132" Type="http://schemas.openxmlformats.org/officeDocument/2006/relationships/hyperlink" Target="https://user-images.githubusercontent.com/56228633/220802393-d5c01ba5-4df5-4a93-b2f6-20d69753fc9c.PNG" TargetMode="External"/><Relationship Id="rId15" Type="http://schemas.openxmlformats.org/officeDocument/2006/relationships/hyperlink" Target="https://user-images.githubusercontent.com/56228633/212231480-47261d28-9677-4eaf-ae9e-a7ac985cd487.png" TargetMode="External"/><Relationship Id="rId36" Type="http://schemas.openxmlformats.org/officeDocument/2006/relationships/control" Target="activeX/activeX7.xml"/><Relationship Id="rId57" Type="http://schemas.openxmlformats.org/officeDocument/2006/relationships/hyperlink" Target="https://github.com/MizzleAa/Pytorch-Object-Detection-Fintuning-2-clone" TargetMode="External"/><Relationship Id="rId106" Type="http://schemas.openxmlformats.org/officeDocument/2006/relationships/hyperlink" Target="https://user-images.githubusercontent.com/56228633/217715559-2c349c7f-bb05-4302-b267-cf5d249d0869.png" TargetMode="External"/><Relationship Id="rId127" Type="http://schemas.openxmlformats.org/officeDocument/2006/relationships/image" Target="media/image35.png"/><Relationship Id="rId10" Type="http://schemas.openxmlformats.org/officeDocument/2006/relationships/hyperlink" Target="https://github.com/freenozero" TargetMode="External"/><Relationship Id="rId31" Type="http://schemas.openxmlformats.org/officeDocument/2006/relationships/control" Target="activeX/activeX2.xml"/><Relationship Id="rId52" Type="http://schemas.openxmlformats.org/officeDocument/2006/relationships/hyperlink" Target="https://github.com/freenozero" TargetMode="External"/><Relationship Id="rId73" Type="http://schemas.openxmlformats.org/officeDocument/2006/relationships/hyperlink" Target="https://github.com/freenozero" TargetMode="External"/><Relationship Id="rId78" Type="http://schemas.openxmlformats.org/officeDocument/2006/relationships/hyperlink" Target="https://user-images.githubusercontent.com/56228633/215678646-fdf58090-409e-4f32-adf8-5d2fcae328a2.png" TargetMode="External"/><Relationship Id="rId94" Type="http://schemas.openxmlformats.org/officeDocument/2006/relationships/control" Target="activeX/activeX8.xml"/><Relationship Id="rId99" Type="http://schemas.openxmlformats.org/officeDocument/2006/relationships/hyperlink" Target="https://velog.io/@joon10266/Objection-Detection-mAP%EB%9E%80" TargetMode="External"/><Relationship Id="rId101" Type="http://schemas.openxmlformats.org/officeDocument/2006/relationships/hyperlink" Target="https://herbwood.tistory.com/2" TargetMode="External"/><Relationship Id="rId122" Type="http://schemas.openxmlformats.org/officeDocument/2006/relationships/hyperlink" Target="https://user-images.githubusercontent.com/56228633/220802285-c6efbed1-f609-4aa2-953d-23535cfb12c4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github.com/freenozero" TargetMode="External"/><Relationship Id="rId47" Type="http://schemas.openxmlformats.org/officeDocument/2006/relationships/image" Target="media/image11.png"/><Relationship Id="rId68" Type="http://schemas.openxmlformats.org/officeDocument/2006/relationships/image" Target="media/image17.png"/><Relationship Id="rId89" Type="http://schemas.openxmlformats.org/officeDocument/2006/relationships/hyperlink" Target="https://user-images.githubusercontent.com/56228633/217143733-881e01f9-b6d7-4af2-87c1-03075b448e9e.png" TargetMode="External"/><Relationship Id="rId112" Type="http://schemas.openxmlformats.org/officeDocument/2006/relationships/hyperlink" Target="https://lapina.tistory.com/98" TargetMode="External"/><Relationship Id="rId133" Type="http://schemas.openxmlformats.org/officeDocument/2006/relationships/image" Target="media/image38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38</Pages>
  <Words>3066</Words>
  <Characters>17477</Characters>
  <Application>Microsoft Office Word</Application>
  <DocSecurity>0</DocSecurity>
  <Lines>145</Lines>
  <Paragraphs>41</Paragraphs>
  <ScaleCrop>false</ScaleCrop>
  <Company/>
  <LinksUpToDate>false</LinksUpToDate>
  <CharactersWithSpaces>20502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진민주</dc:creator>
  <cp:keywords/>
  <dc:description/>
  <cp:lastModifiedBy>진민주</cp:lastModifiedBy>
  <cp:revision>16</cp:revision>
  <dcterms:created xsi:type="dcterms:W3CDTF">2023-02-22T14:52:00Z</dcterms:created>
  <dcterms:modified xsi:type="dcterms:W3CDTF">2023-02-24T03:19:00Z</dcterms:modified>
</cp:coreProperties>
</file>